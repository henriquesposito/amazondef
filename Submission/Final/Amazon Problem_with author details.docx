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3A219DE8"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w:t>
      </w:r>
      <w:r w:rsidR="00F8158C">
        <w:rPr>
          <w:rFonts w:ascii="Times New Roman" w:hAnsi="Times New Roman" w:cs="Times New Roman"/>
          <w:sz w:val="24"/>
          <w:szCs w:val="24"/>
        </w:rPr>
        <w:t xml:space="preserve"> </w:t>
      </w:r>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w:t>
      </w:r>
      <w:r w:rsidR="00A542E4">
        <w:rPr>
          <w:rFonts w:ascii="Times New Roman" w:hAnsi="Times New Roman" w:cs="Times New Roman"/>
          <w:sz w:val="24"/>
          <w:szCs w:val="24"/>
        </w:rPr>
        <w:t xml:space="preserve">speaking </w:t>
      </w:r>
      <w:r w:rsidRPr="0005175B">
        <w:rPr>
          <w:rFonts w:ascii="Times New Roman" w:hAnsi="Times New Roman" w:cs="Times New Roman"/>
          <w:sz w:val="24"/>
          <w:szCs w:val="24"/>
        </w:rPr>
        <w:t xml:space="preserve">in the Amazon. Furthermore, presidents are increasingly mixing problem-constructions </w:t>
      </w:r>
      <w:r w:rsidR="00645E43">
        <w:rPr>
          <w:rFonts w:ascii="Times New Roman" w:hAnsi="Times New Roman" w:cs="Times New Roman"/>
          <w:sz w:val="24"/>
          <w:szCs w:val="24"/>
        </w:rPr>
        <w:t>to construct</w:t>
      </w:r>
      <w:r w:rsidRPr="0005175B">
        <w:rPr>
          <w:rFonts w:ascii="Times New Roman" w:hAnsi="Times New Roman" w:cs="Times New Roman"/>
          <w:sz w:val="24"/>
          <w:szCs w:val="24"/>
        </w:rPr>
        <w:t xml:space="preserve">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0" w:name="introduction"/>
      <w:r>
        <w:lastRenderedPageBreak/>
        <w:t>1. Introduction</w:t>
      </w:r>
    </w:p>
    <w:p w14:paraId="7D44C414" w14:textId="5CB01CE4" w:rsidR="00F72CFD" w:rsidRDefault="00A542E4">
      <w:pPr>
        <w:pStyle w:val="FirstParagraph"/>
      </w:pPr>
      <w:r>
        <w:t>The Amazon Rainforest extends across eight international borders. The Brazilian Amazon covers around 60% of the whole biome</w:t>
      </w:r>
      <w:r w:rsidR="00645E43">
        <w:t xml:space="preserve"> and</w:t>
      </w:r>
      <w:r>
        <w:t xml:space="preserve"> is home to over 28 million people.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w:t>
      </w:r>
      <w:r w:rsidR="00F8158C">
        <w:t xml:space="preserve">the Rainforest </w:t>
      </w:r>
      <w:r>
        <w:t xml:space="preserve">an important component of global climate mitigation. The Brazilian Amazon is, thus, a complex object of policy </w:t>
      </w:r>
      <w:r w:rsidR="00F8158C">
        <w:t>comprising</w:t>
      </w:r>
      <w:r>
        <w:t xml:space="preserve"> environmental, economic, social, and sovereignty concern</w:t>
      </w:r>
      <w:ins w:id="1" w:author="Henrique  Sposito" w:date="2023-04-25T12:41:00Z">
        <w:r w:rsidR="005E15AF">
          <w:t>s</w:t>
        </w:r>
      </w:ins>
      <w:r>
        <w:t>. Despite this complexity, the literature about policies in the Amazon often portray</w:t>
      </w:r>
      <w:r w:rsidR="00F8158C">
        <w:t>s</w:t>
      </w:r>
      <w:r>
        <w:t xml:space="preserve"> governments as having a single understanding of what the Amazon problem is and, consequently, implementing coherent policies for the region. Although this literature is helpful to compare variation across different governments, such analyses </w:t>
      </w:r>
      <w:r w:rsidR="0005175B">
        <w:t>oversimplify</w:t>
      </w:r>
      <w:r>
        <w:t xml:space="preserve"> policies within governments </w:t>
      </w:r>
      <w:r w:rsidR="00F8158C">
        <w:t>and misrepresents</w:t>
      </w:r>
      <w:r w:rsidR="00BC680F">
        <w:t xml:space="preserve"> what</w:t>
      </w:r>
      <w:proofErr w:type="gramStart"/>
      <w:r>
        <w:t>, in reality, is</w:t>
      </w:r>
      <w:proofErr w:type="gramEnd"/>
      <w:r>
        <w:t xml:space="preserve"> more intricate and inconsistent. In this article, we investigate how has the Amazon been constructed as a political problem since 1985?</w:t>
      </w:r>
    </w:p>
    <w:p w14:paraId="522324EE" w14:textId="3976377E"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Still, we lack empirical accounts of the Amazon in presidential discourse</w:t>
      </w:r>
      <w:r w:rsidR="005844AD">
        <w:t>s</w:t>
      </w:r>
      <w:r>
        <w:t>.</w:t>
      </w:r>
    </w:p>
    <w:p w14:paraId="294CAD6E" w14:textId="509FEF1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w:t>
      </w:r>
      <w:r w:rsidR="006B3269">
        <w:t xml:space="preserve">it </w:t>
      </w:r>
      <w:r>
        <w:t xml:space="preserve">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D8CC944" w:rsidR="00F72CFD" w:rsidRDefault="00000000">
      <w:pPr>
        <w:pStyle w:val="BodyText"/>
      </w:pPr>
      <w:r>
        <w:t xml:space="preserve">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w:t>
      </w:r>
      <w:r w:rsidR="006B3269">
        <w:t xml:space="preserve">and when </w:t>
      </w:r>
      <w:r>
        <w:t xml:space="preserve">they speak. Conceptually, problem-constructions </w:t>
      </w:r>
      <w:r>
        <w:lastRenderedPageBreak/>
        <w:t xml:space="preserve">highlight the extent to which Amazonian problems are ignored or privileged in transnational </w:t>
      </w:r>
      <w:r w:rsidR="00F8158C">
        <w:t>politics and</w:t>
      </w:r>
      <w:r>
        <w:t xml:space="preserve"> </w:t>
      </w:r>
      <w:r w:rsidR="006B3269" w:rsidRPr="006B3269">
        <w:rPr>
          <w:lang w:val="en-GB"/>
        </w:rPr>
        <w:t>avoids assuming that the Amazon is simply an environmental problem</w:t>
      </w:r>
      <w:r>
        <w:t>.</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2" w:name="Xa47f8e89ecc1ed3882422d4ab8d8f964155a8fa"/>
      <w:bookmarkEnd w:id="0"/>
      <w:r>
        <w:t>2. Theory: problem-construction and transnationalism</w:t>
      </w:r>
    </w:p>
    <w:p w14:paraId="5E73BE90" w14:textId="77777777" w:rsidR="00F72CFD" w:rsidRDefault="00000000">
      <w:pPr>
        <w:pStyle w:val="Heading2"/>
      </w:pPr>
      <w:bookmarkStart w:id="3" w:name="X521bf26876c2fdc30442617536849ab26989e4c"/>
      <w:r>
        <w:t>2.1 Problem-representation in presidential discourse</w:t>
      </w:r>
    </w:p>
    <w:p w14:paraId="19627DAC" w14:textId="2092F3A3"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w:t>
      </w:r>
      <w:r w:rsidR="006B3269">
        <w:t xml:space="preserve">Amazonian </w:t>
      </w:r>
      <w:r>
        <w:t>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w:t>
      </w:r>
      <w:r w:rsidR="006B3269">
        <w:t xml:space="preserve"> Rainforest</w:t>
      </w:r>
      <w:r>
        <w:t xml:space="preserve">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w:t>
      </w:r>
      <w:r w:rsidR="006B3269">
        <w:t xml:space="preserve">governments </w:t>
      </w:r>
      <w:r>
        <w:t>into cohesive policy cycles.</w:t>
      </w:r>
    </w:p>
    <w:p w14:paraId="727BDD6A" w14:textId="1BF4826B" w:rsidR="00F72CFD" w:rsidRDefault="00000000">
      <w:pPr>
        <w:pStyle w:val="BodyText"/>
      </w:pPr>
      <w:r>
        <w:t xml:space="preserve">Elsewhere, </w:t>
      </w:r>
      <w:r w:rsidR="006B3269">
        <w:t xml:space="preserve">scholars </w:t>
      </w:r>
      <w:r>
        <w:t xml:space="preserve">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72D8C21C" w14:textId="743C9EBF"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r w:rsidR="006B3269">
        <w:t>. Thus</w:t>
      </w:r>
      <w:r>
        <w:t xml:space="preserve">, we place discourse about policy objects at the center of our conceptual framework. We define policy objects as objects that demand dedicated political attention and argue that by speaking about a policy object, governments are making a deliberate choice to represent, or </w:t>
      </w:r>
      <w:r>
        <w:lastRenderedPageBreak/>
        <w:t>construct it, as a specific problem. The problem might be either explicitly stated, or implicitly hidden in the underlined solution. This is what we label as problem-constructions.</w:t>
      </w:r>
    </w:p>
    <w:p w14:paraId="009BAB68" w14:textId="181B6E41"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w:t>
      </w:r>
    </w:p>
    <w:p w14:paraId="6F0B5260" w14:textId="77777777" w:rsidR="00F72CFD" w:rsidRDefault="00000000">
      <w:pPr>
        <w:pStyle w:val="Heading2"/>
      </w:pPr>
      <w:bookmarkStart w:id="4" w:name="X4ea31c93a2f2253d16dd82399c5d1314116628e"/>
      <w:bookmarkEnd w:id="3"/>
      <w:r>
        <w:t xml:space="preserve">2.2 Settings, </w:t>
      </w:r>
      <w:proofErr w:type="gramStart"/>
      <w:r>
        <w:t>urgency</w:t>
      </w:r>
      <w:proofErr w:type="gramEnd"/>
      <w:r>
        <w:t xml:space="preserve"> and variation in problem-constructions</w:t>
      </w:r>
    </w:p>
    <w:p w14:paraId="2064236A" w14:textId="691EFACE" w:rsidR="00F72CFD" w:rsidRDefault="00000000">
      <w:pPr>
        <w:pStyle w:val="FirstParagraph"/>
      </w:pPr>
      <w:r>
        <w:t xml:space="preserve">The possibility of different problem-constructions for the same policy object requires an explanation of why they vary. </w:t>
      </w:r>
      <w:r w:rsidR="00EA5222">
        <w:t>T</w:t>
      </w:r>
      <w:r>
        <w:t>wo potential theories for explaining variation in problem-construction in international/transnational politics</w:t>
      </w:r>
      <w:r w:rsidR="00EA5222">
        <w:t xml:space="preserve"> are:</w:t>
      </w:r>
      <w:r>
        <w:t xml:space="preserve"> Putnam’s two-level game and Keck and </w:t>
      </w:r>
      <w:proofErr w:type="spellStart"/>
      <w:r>
        <w:t>Sikkink’s</w:t>
      </w:r>
      <w:proofErr w:type="spellEnd"/>
      <w:r>
        <w:t xml:space="preserve">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A6C3496" w:rsidR="00F72CFD" w:rsidRDefault="006B3269">
      <w:pPr>
        <w:pStyle w:val="BodyText"/>
      </w:pPr>
      <w:r>
        <w:t xml:space="preserve">Keck and </w:t>
      </w:r>
      <w:proofErr w:type="spellStart"/>
      <w:r>
        <w:t>Sikkink</w:t>
      </w:r>
      <w:proofErr w:type="spellEnd"/>
      <w:r>
        <w:t xml:space="preserve"> (1998)’s theory </w:t>
      </w:r>
      <w:r w:rsidR="00D24182">
        <w:t xml:space="preserve">of transnational networks </w:t>
      </w:r>
      <w:r>
        <w:t xml:space="preserve">rejects the dichotomy of international and domestic levels and argues that the identity and goals of transnational actors are not derived from their structural location vis-a-vis domestic and foreign interest groups. Rather, international politics as transnational networks have “a structured and structuring dimension” </w:t>
      </w:r>
      <w:r>
        <w:lastRenderedPageBreak/>
        <w:t xml:space="preserve">(Keck and </w:t>
      </w:r>
      <w:proofErr w:type="spellStart"/>
      <w:r>
        <w:t>Sikkink</w:t>
      </w:r>
      <w:proofErr w:type="spellEnd"/>
      <w:r>
        <w:t xml:space="preserve"> 1998, 4): state and non-state actors participate in and shape international politics.</w:t>
      </w:r>
      <w:r w:rsidRPr="006B3269">
        <w:t xml:space="preserve"> </w:t>
      </w:r>
      <w:r>
        <w:t>Although their theory is developed in the context of value-based advocacy groups (</w:t>
      </w:r>
      <w:proofErr w:type="gramStart"/>
      <w:r>
        <w:t>i.e.</w:t>
      </w:r>
      <w:proofErr w:type="gramEnd"/>
      <w:r>
        <w:t> non-state actors), the overall view of international politics holds for state and other non-state actors.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rsidP="00631F0D">
      <w:pPr>
        <w:pStyle w:val="BodyText"/>
        <w:ind w:left="284"/>
      </w:pPr>
      <w:r>
        <w:rPr>
          <w:i/>
          <w:iCs/>
        </w:rPr>
        <w:t>Space</w:t>
      </w:r>
    </w:p>
    <w:p w14:paraId="61A680C0" w14:textId="1EA5787C" w:rsidR="00F72CFD" w:rsidRDefault="00000000" w:rsidP="00631F0D">
      <w:pPr>
        <w:pStyle w:val="BodyText"/>
        <w:ind w:left="284"/>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rsidP="00631F0D">
      <w:pPr>
        <w:pStyle w:val="BodyText"/>
        <w:ind w:left="284"/>
      </w:pPr>
    </w:p>
    <w:p w14:paraId="4BA6383D" w14:textId="77777777" w:rsidR="00F72CFD" w:rsidRDefault="00000000" w:rsidP="00631F0D">
      <w:pPr>
        <w:pStyle w:val="BodyText"/>
        <w:ind w:left="284"/>
      </w:pPr>
      <w:r>
        <w:rPr>
          <w:i/>
          <w:iCs/>
        </w:rPr>
        <w:t>Time</w:t>
      </w:r>
    </w:p>
    <w:p w14:paraId="42C86AFB" w14:textId="3F1BA813" w:rsidR="00F72CFD" w:rsidRDefault="00000000" w:rsidP="00631F0D">
      <w:pPr>
        <w:pStyle w:val="BodyText"/>
        <w:ind w:left="284"/>
      </w:pPr>
      <w:r>
        <w:t xml:space="preserve">How transnational actors construct policy objects varies as the urgency of certain problems changes </w:t>
      </w:r>
      <w:r w:rsidR="00776F9B">
        <w:t xml:space="preserve">and </w:t>
      </w:r>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73A1E442" w14:textId="2D962029"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r w:rsidR="006B3269">
        <w:t xml:space="preserve"> </w:t>
      </w: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645F1D1A"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r w:rsidR="00BC680F">
        <w:t xml:space="preserve">presidential </w:t>
      </w:r>
      <w:r w:rsidR="006B3269">
        <w:t>discourse</w:t>
      </w:r>
      <w:r w:rsidR="00BC680F">
        <w:t>s</w:t>
      </w:r>
      <w:r>
        <w:t xml:space="preserve">.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w:t>
      </w:r>
      <w:r w:rsidR="006B3269">
        <w:t xml:space="preserve">dimensions </w:t>
      </w:r>
      <w:r>
        <w:t xml:space="preserve">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w:t>
      </w:r>
      <w:r w:rsidR="006B3269">
        <w:t xml:space="preserve">a few recent </w:t>
      </w:r>
      <w:r>
        <w:t>studies</w:t>
      </w:r>
      <w:r w:rsidR="006B3269">
        <w:t xml:space="preserve"> </w:t>
      </w:r>
      <w:r>
        <w:t xml:space="preserve">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5" w:name="research-design"/>
      <w:bookmarkEnd w:id="2"/>
      <w:bookmarkEnd w:id="4"/>
      <w:r>
        <w:t>3. Research design</w:t>
      </w:r>
    </w:p>
    <w:p w14:paraId="73D4C0CE" w14:textId="77777777" w:rsidR="00F72CFD" w:rsidRDefault="00000000">
      <w:pPr>
        <w:pStyle w:val="Heading2"/>
      </w:pPr>
      <w:bookmarkStart w:id="6" w:name="data"/>
      <w:r>
        <w:t>3.1 Data</w:t>
      </w:r>
    </w:p>
    <w:p w14:paraId="400E5DF3" w14:textId="68E60C20" w:rsidR="00F72CFD" w:rsidRDefault="00000000" w:rsidP="00D24182">
      <w:pPr>
        <w:pStyle w:val="FirstParagraph"/>
      </w:pPr>
      <w:r>
        <w:t xml:space="preserve">We update </w:t>
      </w:r>
      <w:r w:rsidR="00BF2ED5">
        <w:t>Cezar’s (2020)</w:t>
      </w:r>
      <w:r>
        <w:t xml:space="preserve"> dataset of all Brazilian presidential speeches from 1985 to 2019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r w:rsidR="004F5131">
        <w:t xml:space="preserve"> </w:t>
      </w: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7" w:name="Xa4d66385ff46d06dbb3e395e8d785467373d193"/>
      <w:bookmarkEnd w:id="6"/>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rsidP="00BC680F">
      <w:pPr>
        <w:pStyle w:val="BodyText"/>
        <w:ind w:left="284"/>
      </w:pPr>
      <w:r>
        <w:rPr>
          <w:i/>
          <w:iCs/>
        </w:rPr>
        <w:t>National Sovereignty</w:t>
      </w:r>
    </w:p>
    <w:p w14:paraId="6469208E" w14:textId="127B5076" w:rsidR="00F72CFD" w:rsidRDefault="00000000" w:rsidP="00BC680F">
      <w:pPr>
        <w:pStyle w:val="BodyText"/>
        <w:ind w:left="284"/>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rsidP="00BC680F">
      <w:pPr>
        <w:pStyle w:val="BodyText"/>
        <w:ind w:left="284"/>
      </w:pPr>
    </w:p>
    <w:p w14:paraId="3012DFFF" w14:textId="77777777" w:rsidR="00F72CFD" w:rsidRDefault="00000000" w:rsidP="00BC680F">
      <w:pPr>
        <w:pStyle w:val="BodyText"/>
        <w:ind w:left="284"/>
      </w:pPr>
      <w:r>
        <w:rPr>
          <w:i/>
          <w:iCs/>
        </w:rPr>
        <w:t>Economic Integration</w:t>
      </w:r>
    </w:p>
    <w:p w14:paraId="5F280F81" w14:textId="3A0AAFEE" w:rsidR="00F72CFD" w:rsidRDefault="00000000" w:rsidP="00BC680F">
      <w:pPr>
        <w:pStyle w:val="BodyText"/>
        <w:ind w:left="284"/>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r w:rsidR="00FF047E">
        <w:t xml:space="preserve">national and international </w:t>
      </w:r>
      <w:r>
        <w:t>economy.</w:t>
      </w:r>
    </w:p>
    <w:p w14:paraId="4834D01E" w14:textId="77777777" w:rsidR="00115B69" w:rsidRDefault="00115B69" w:rsidP="00BC680F">
      <w:pPr>
        <w:pStyle w:val="BodyText"/>
        <w:ind w:left="284"/>
      </w:pPr>
    </w:p>
    <w:p w14:paraId="1EE7A7D9" w14:textId="77777777" w:rsidR="00F72CFD" w:rsidRDefault="00000000" w:rsidP="00BC680F">
      <w:pPr>
        <w:pStyle w:val="BodyText"/>
        <w:ind w:left="284"/>
      </w:pPr>
      <w:r>
        <w:rPr>
          <w:i/>
          <w:iCs/>
        </w:rPr>
        <w:t>Environmental Conservation</w:t>
      </w:r>
    </w:p>
    <w:p w14:paraId="381EFD75" w14:textId="2D20E5D1" w:rsidR="00F72CFD" w:rsidRDefault="00000000" w:rsidP="00BC680F">
      <w:pPr>
        <w:pStyle w:val="BodyText"/>
        <w:ind w:left="284"/>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rsidP="00BC680F">
      <w:pPr>
        <w:pStyle w:val="BodyText"/>
        <w:ind w:left="284"/>
      </w:pPr>
    </w:p>
    <w:p w14:paraId="17EE523D" w14:textId="77777777" w:rsidR="00F72CFD" w:rsidRDefault="00000000" w:rsidP="00BC680F">
      <w:pPr>
        <w:pStyle w:val="BodyText"/>
        <w:ind w:left="284"/>
      </w:pPr>
      <w:r>
        <w:rPr>
          <w:i/>
          <w:iCs/>
        </w:rPr>
        <w:t>Social Development</w:t>
      </w:r>
    </w:p>
    <w:p w14:paraId="2CD5B4BE" w14:textId="77777777" w:rsidR="00F72CFD" w:rsidRDefault="00000000" w:rsidP="009535BD">
      <w:pPr>
        <w:pStyle w:val="BodyText"/>
        <w:ind w:left="284"/>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rsidP="00BC680F">
      <w:pPr>
        <w:pStyle w:val="BodyText"/>
        <w:ind w:left="284"/>
      </w:pPr>
    </w:p>
    <w:p w14:paraId="1D83BAE9" w14:textId="0952D0E7" w:rsidR="00F72CFD" w:rsidRDefault="004F5131">
      <w:pPr>
        <w:pStyle w:val="BodyText"/>
      </w:pPr>
      <w:r>
        <w:t xml:space="preserve">With the codebook in hand, we </w:t>
      </w:r>
      <w:r w:rsidR="009535BD">
        <w:t xml:space="preserve">then </w:t>
      </w:r>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 xml:space="preserve">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w:t>
      </w:r>
      <w:r>
        <w:lastRenderedPageBreak/>
        <w:t>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8" w:name="operationalizing-settings-and-urgency"/>
      <w:bookmarkEnd w:id="7"/>
      <w:r>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526C86EF"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r w:rsidR="009535BD">
        <w:t xml:space="preserve">units of </w:t>
      </w:r>
      <w:r>
        <w:t>measurement</w:t>
      </w:r>
      <w:r w:rsidR="009535BD">
        <w:t xml:space="preserve"> </w:t>
      </w:r>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xml:space="preserve"> life expectancy, education levels, access to sanitation) generally increased over time in </w:t>
      </w:r>
      <w:r>
        <w:lastRenderedPageBreak/>
        <w:t>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9" w:name="inferential-and-descriptive-strategies"/>
      <w:bookmarkEnd w:id="8"/>
      <w:r>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E3550F5"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r w:rsidR="009535BD">
        <w:t xml:space="preserve">independent </w:t>
      </w:r>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10" w:name="Xe3c5e3c32b8fe82946cf162cd022084418ab6fb"/>
      <w:bookmarkEnd w:id="5"/>
      <w:bookmarkEnd w:id="9"/>
      <w:r>
        <w:t>4. How has the Amazon been constructed as a problem?</w:t>
      </w:r>
    </w:p>
    <w:p w14:paraId="0CC4EEC2" w14:textId="64278795" w:rsidR="00F72CFD" w:rsidRDefault="00000000">
      <w:pPr>
        <w:pStyle w:val="Heading2"/>
      </w:pPr>
      <w:bookmarkStart w:id="11" w:name="the-amazon-problem-setting-and-urgency"/>
      <w:r>
        <w:t xml:space="preserve">4.1 The Amazon problem: setting and </w:t>
      </w:r>
      <w:r w:rsidR="009535BD">
        <w:t>urgency.</w:t>
      </w:r>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w:t>
      </w:r>
      <w:r>
        <w:lastRenderedPageBreak/>
        <w:t>speaking in non-Amazonian countries (</w:t>
      </w:r>
      <w:proofErr w:type="gramStart"/>
      <w:r>
        <w:t>e.g.</w:t>
      </w:r>
      <w:proofErr w:type="gramEnd"/>
      <w:r>
        <w:t>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5B5298">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7.8pt;height:362.8pt;mso-width-percent:0;mso-height-percent:0;mso-width-percent:0;mso-height-percent:0" o:ole="">
            <v:imagedata r:id="rId9" o:title=""/>
          </v:shape>
          <o:OLEObject Type="Embed" ProgID="Word.Document.12" ShapeID="_x0000_i1025" DrawAspect="Content" ObjectID="_1743931694" r:id="rId10">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1"/>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4F5131">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w:t>
      </w:r>
      <w:r w:rsidRPr="004F5131">
        <w:t>. We interpret this as evidence that presidents view settings as distinct policymaking instances.</w:t>
      </w:r>
    </w:p>
    <w:p w14:paraId="1E425C74" w14:textId="1E37D5EE"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proofErr w:type="gramStart"/>
      <w:r w:rsidR="009535BD">
        <w:t>environmental conservation problem decrease</w:t>
      </w:r>
      <w:r w:rsidR="00E930E5">
        <w:t>s</w:t>
      </w:r>
      <w:r w:rsidR="009535BD">
        <w:t xml:space="preserve"> (model 2)</w:t>
      </w:r>
      <w:proofErr w:type="gramEnd"/>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w:t>
      </w:r>
      <w:r w:rsidR="004F5131">
        <w:t xml:space="preserve"> </w:t>
      </w:r>
      <w:r w:rsidRPr="004F5131">
        <w:t>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12" w:name="amazonian-speeches-over-time"/>
      <w:bookmarkEnd w:id="11"/>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r w:rsidR="003524C8">
        <w:t xml:space="preserve">revoked </w:t>
      </w:r>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3" w:name="amazonian-problem-constructions-in-time"/>
      <w:bookmarkEnd w:id="12"/>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r w:rsidR="00D86168">
        <w:t xml:space="preserve"> </w:t>
      </w:r>
      <w:r>
        <w:t>The revision of the Forest Code, adopted in 2012, inaugurated a new phase of strong</w:t>
      </w:r>
      <w:r w:rsidR="003524C8">
        <w:t>er</w:t>
      </w:r>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12FDFAAF" w:rsidR="00F72CFD" w:rsidRDefault="00000000">
      <w:pPr>
        <w:pStyle w:val="BodyText"/>
      </w:pPr>
      <w:r>
        <w:t xml:space="preserve">Our operationalization of problem-constructions also foresees the possibility of presidents mixing multiple constructions within the same Amazonian Statement. Figure 4, </w:t>
      </w:r>
      <w:r w:rsidR="003524C8">
        <w:t>above</w:t>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14" w:name="conclusion"/>
      <w:bookmarkEnd w:id="10"/>
      <w:bookmarkEnd w:id="13"/>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1F61253E" w14:textId="0BCE7FD9" w:rsidR="00AF5AD3" w:rsidRDefault="00000000" w:rsidP="002304C4">
      <w:pPr>
        <w:pStyle w:val="BodyText"/>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r w:rsidR="00B04080">
        <w:t>favor</w:t>
      </w:r>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w:t>
      </w:r>
      <w:r w:rsidR="002304C4">
        <w:t>Finally, our findings have implications for transnationalism. S</w:t>
      </w:r>
      <w:r w:rsidR="00AF5AD3">
        <w:t xml:space="preserve">cholars </w:t>
      </w:r>
      <w:r w:rsidR="00B04080">
        <w:t>should</w:t>
      </w:r>
      <w:r w:rsidR="00AF5AD3">
        <w:t xml:space="preserve"> investigate</w:t>
      </w:r>
      <w:r w:rsidR="00D16BC3">
        <w:t xml:space="preserve"> whether other</w:t>
      </w:r>
      <w:r w:rsidR="002304C4">
        <w:t xml:space="preserve"> </w:t>
      </w:r>
      <w:r w:rsidR="00D16BC3">
        <w:t>transnational actors, as advocacy networks, have identified and acted upon contradictory problem constructions across settings.</w:t>
      </w:r>
      <w:r w:rsidR="002304C4">
        <w:t xml:space="preserve"> It could be, for example, that distinct policy making instances became closer over time, because advocacy networks moved across settings to highlight contradictions. In other words, if perceived identities of a setting explain problem-constructions, the mechanisms through which these identities </w:t>
      </w:r>
      <w:r w:rsidR="009E4EEA">
        <w:t>diverge and converge</w:t>
      </w:r>
      <w:r w:rsidR="002304C4">
        <w:t xml:space="preserve"> should be explored. </w:t>
      </w:r>
    </w:p>
    <w:p w14:paraId="3A748DA2" w14:textId="77777777" w:rsidR="007F460C" w:rsidRPr="000B6603" w:rsidRDefault="007F460C" w:rsidP="007F460C">
      <w:pPr>
        <w:pStyle w:val="Heading1"/>
      </w:pPr>
      <w:r>
        <w:t>Acknowledgements</w:t>
      </w:r>
    </w:p>
    <w:p w14:paraId="246A453D" w14:textId="3E21EE17"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r w:rsidR="00E45889">
        <w:t>to thank</w:t>
      </w:r>
      <w:r w:rsidRPr="000B6603">
        <w:t xml:space="preserve"> Anna, Federico, Mario, Rodrigo</w:t>
      </w:r>
      <w:r w:rsidR="00E45889">
        <w:t>, and the two anonymous reviewers</w:t>
      </w:r>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15" w:name="disclosure-statement"/>
      <w:bookmarkEnd w:id="14"/>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6" w:name="references"/>
      <w:bookmarkEnd w:id="15"/>
      <w:r>
        <w:t>References</w:t>
      </w:r>
    </w:p>
    <w:p w14:paraId="2DE1A63D" w14:textId="77777777" w:rsidR="0005175B" w:rsidRPr="0005175B" w:rsidRDefault="0005175B" w:rsidP="0005175B">
      <w:pPr>
        <w:pStyle w:val="BodyText"/>
      </w:pPr>
    </w:p>
    <w:p w14:paraId="5D01A098" w14:textId="1FF24AA8" w:rsidR="00F72CFD" w:rsidRDefault="00000000" w:rsidP="0005175B">
      <w:pPr>
        <w:pStyle w:val="Bibliography"/>
        <w:ind w:left="567" w:hanging="567"/>
      </w:pPr>
      <w:bookmarkStart w:id="17" w:name="ref-acker2021"/>
      <w:bookmarkStart w:id="18" w:name="refs"/>
      <w:r>
        <w:t xml:space="preserve">Acker, Antoine. 2021. “Amazon Development,” Oxford </w:t>
      </w:r>
      <w:r w:rsidR="00612003">
        <w:t>Research E</w:t>
      </w:r>
      <w:r>
        <w:t xml:space="preserve">ncyclopedia of </w:t>
      </w:r>
      <w:r w:rsidR="00612003">
        <w:t>Latin A</w:t>
      </w:r>
      <w:r>
        <w:t xml:space="preserve">merican history.,. </w:t>
      </w:r>
      <w:hyperlink r:id="rId15">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9" w:name="ref-allison2009"/>
      <w:bookmarkEnd w:id="17"/>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20" w:name="ref-andonova2014"/>
      <w:bookmarkEnd w:id="19"/>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16">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21" w:name="ref-arima2014"/>
      <w:bookmarkEnd w:id="20"/>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17">
        <w:r>
          <w:rPr>
            <w:rStyle w:val="Hyperlink"/>
          </w:rPr>
          <w:t>https://doi.org/10.1016/j.landusepol.2014.06.026</w:t>
        </w:r>
      </w:hyperlink>
      <w:r>
        <w:t>.</w:t>
      </w:r>
    </w:p>
    <w:p w14:paraId="2FCE7FE9" w14:textId="77777777" w:rsidR="00F72CFD" w:rsidRDefault="00000000" w:rsidP="0005175B">
      <w:pPr>
        <w:pStyle w:val="Bibliography"/>
        <w:ind w:left="567" w:hanging="567"/>
      </w:pPr>
      <w:bookmarkStart w:id="22" w:name="ref-assunção2015"/>
      <w:bookmarkEnd w:id="21"/>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18">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23" w:name="ref-bacchi1999"/>
      <w:bookmarkEnd w:id="22"/>
      <w:proofErr w:type="spellStart"/>
      <w:r>
        <w:t>Bacchi</w:t>
      </w:r>
      <w:proofErr w:type="spellEnd"/>
      <w:r>
        <w:t xml:space="preserve">, Carol Lee. 1999. “Women, Policy and Politics: The Construction of Policy Problems.” </w:t>
      </w:r>
      <w:hyperlink r:id="rId19">
        <w:r w:rsidRPr="00115B69">
          <w:rPr>
            <w:rStyle w:val="Hyperlink"/>
            <w:lang w:val="pt-BR"/>
          </w:rPr>
          <w:t>https://doi.org/10.4135/9781446217887</w:t>
        </w:r>
      </w:hyperlink>
      <w:r w:rsidRPr="00115B69">
        <w:rPr>
          <w:lang w:val="pt-BR"/>
        </w:rPr>
        <w:t>.</w:t>
      </w:r>
    </w:p>
    <w:p w14:paraId="4CBEDC86" w14:textId="77777777" w:rsidR="00F72CFD" w:rsidRPr="00631F0D" w:rsidRDefault="00000000" w:rsidP="0005175B">
      <w:pPr>
        <w:pStyle w:val="Bibliography"/>
        <w:ind w:left="567" w:hanging="567"/>
      </w:pPr>
      <w:bookmarkStart w:id="24" w:name="ref-becker2005"/>
      <w:bookmarkEnd w:id="23"/>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r>
        <w:fldChar w:fldCharType="begin"/>
      </w:r>
      <w:r w:rsidRPr="005E15AF">
        <w:rPr>
          <w:lang w:val="it-CH"/>
          <w:rPrChange w:id="25" w:author="Henrique  Sposito" w:date="2023-04-25T12:41:00Z">
            <w:rPr/>
          </w:rPrChange>
        </w:rPr>
        <w:instrText>HYPERLINK "https://doi.org/10.1590/S0103-40142005000100005" \h</w:instrText>
      </w:r>
      <w:r>
        <w:fldChar w:fldCharType="separate"/>
      </w:r>
      <w:r w:rsidRPr="00631F0D">
        <w:rPr>
          <w:rStyle w:val="Hyperlink"/>
        </w:rPr>
        <w:t>https://doi.org/10.1590/S0103-40142005000100005</w:t>
      </w:r>
      <w:r>
        <w:rPr>
          <w:rStyle w:val="Hyperlink"/>
        </w:rPr>
        <w:fldChar w:fldCharType="end"/>
      </w:r>
      <w:r w:rsidRPr="00631F0D">
        <w:t>.</w:t>
      </w:r>
    </w:p>
    <w:p w14:paraId="511EEF6C" w14:textId="77777777" w:rsidR="00F72CFD" w:rsidRDefault="00000000" w:rsidP="0005175B">
      <w:pPr>
        <w:pStyle w:val="Bibliography"/>
        <w:ind w:left="567" w:hanging="567"/>
      </w:pPr>
      <w:bookmarkStart w:id="26" w:name="ref-calderwood2020"/>
      <w:bookmarkEnd w:id="24"/>
      <w:r>
        <w:t xml:space="preserve">Calderwood, Kevin J. 2020. “Going Global: Climate Change Discourse in Presidential Communications.” </w:t>
      </w:r>
      <w:r>
        <w:rPr>
          <w:i/>
          <w:iCs/>
        </w:rPr>
        <w:t>Environmental Communication</w:t>
      </w:r>
      <w:r>
        <w:t xml:space="preserve"> 14 (1): 52–67. </w:t>
      </w:r>
      <w:hyperlink r:id="rId20">
        <w:r>
          <w:rPr>
            <w:rStyle w:val="Hyperlink"/>
          </w:rPr>
          <w:t>https://doi.org/10.1080/17524032.2019.1592005</w:t>
        </w:r>
      </w:hyperlink>
      <w:r>
        <w:t>.</w:t>
      </w:r>
    </w:p>
    <w:p w14:paraId="2AD3EDE8" w14:textId="77777777" w:rsidR="00F72CFD" w:rsidRDefault="00000000" w:rsidP="0005175B">
      <w:pPr>
        <w:pStyle w:val="Bibliography"/>
        <w:ind w:left="567" w:hanging="567"/>
      </w:pPr>
      <w:bookmarkStart w:id="27" w:name="ref-campbell2015"/>
      <w:bookmarkEnd w:id="26"/>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631F0D" w:rsidRDefault="00000000" w:rsidP="0005175B">
      <w:pPr>
        <w:pStyle w:val="Bibliography"/>
        <w:ind w:left="567" w:hanging="567"/>
        <w:rPr>
          <w:lang w:val="pt-BR"/>
        </w:rPr>
      </w:pPr>
      <w:bookmarkStart w:id="28" w:name="ref-capelari2023"/>
      <w:bookmarkEnd w:id="27"/>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sidRPr="00631F0D">
        <w:rPr>
          <w:i/>
          <w:iCs/>
          <w:lang w:val="pt-BR"/>
        </w:rPr>
        <w:t>Latin American Perspectives</w:t>
      </w:r>
      <w:r w:rsidRPr="00631F0D">
        <w:rPr>
          <w:lang w:val="pt-BR"/>
        </w:rPr>
        <w:t xml:space="preserve"> 0 (0). </w:t>
      </w:r>
      <w:hyperlink r:id="rId21">
        <w:r w:rsidRPr="00631F0D">
          <w:rPr>
            <w:rStyle w:val="Hyperlink"/>
            <w:lang w:val="pt-BR"/>
          </w:rPr>
          <w:t>https://doi.org/10.1177/0094582X221148714</w:t>
        </w:r>
      </w:hyperlink>
      <w:r w:rsidRPr="00631F0D">
        <w:rPr>
          <w:lang w:val="pt-BR"/>
        </w:rPr>
        <w:t>.</w:t>
      </w:r>
    </w:p>
    <w:p w14:paraId="7649D0C4" w14:textId="77777777" w:rsidR="00F72CFD" w:rsidRPr="004F5131" w:rsidRDefault="00000000" w:rsidP="0005175B">
      <w:pPr>
        <w:pStyle w:val="Bibliography"/>
        <w:ind w:left="567" w:hanging="567"/>
        <w:rPr>
          <w:lang w:val="pt-BR"/>
        </w:rPr>
      </w:pPr>
      <w:bookmarkStart w:id="29" w:name="ref-capobianco2019"/>
      <w:bookmarkEnd w:id="28"/>
      <w:r w:rsidRPr="00631F0D">
        <w:rPr>
          <w:lang w:val="pt-BR"/>
        </w:rPr>
        <w:t xml:space="preserve">Capobianco, João Paulo. </w:t>
      </w:r>
      <w:r w:rsidRPr="00645E43">
        <w:t>2019. “</w:t>
      </w:r>
      <w:proofErr w:type="spellStart"/>
      <w:r w:rsidRPr="00645E43">
        <w:t>Avances</w:t>
      </w:r>
      <w:proofErr w:type="spellEnd"/>
      <w:r w:rsidRPr="00645E43">
        <w:t xml:space="preserve"> y </w:t>
      </w:r>
      <w:proofErr w:type="spellStart"/>
      <w:r w:rsidRPr="00645E43">
        <w:t>retrocesos</w:t>
      </w:r>
      <w:proofErr w:type="spellEnd"/>
      <w:r w:rsidRPr="00645E43">
        <w:t xml:space="preserve"> de la </w:t>
      </w:r>
      <w:proofErr w:type="spellStart"/>
      <w:r w:rsidRPr="00645E43">
        <w:t>sostenibilidad</w:t>
      </w:r>
      <w:proofErr w:type="spellEnd"/>
      <w:r w:rsidRPr="00645E43">
        <w:t xml:space="preserve"> </w:t>
      </w:r>
      <w:proofErr w:type="spellStart"/>
      <w:r w:rsidRPr="00645E43">
        <w:t>en</w:t>
      </w:r>
      <w:proofErr w:type="spellEnd"/>
      <w:r w:rsidRPr="00645E43">
        <w:t xml:space="preserve"> la Amazonia: un </w:t>
      </w:r>
      <w:proofErr w:type="spellStart"/>
      <w:r w:rsidRPr="00645E43">
        <w:t>análisis</w:t>
      </w:r>
      <w:proofErr w:type="spellEnd"/>
      <w:r w:rsidRPr="00645E43">
        <w:t xml:space="preserve"> de la </w:t>
      </w:r>
      <w:proofErr w:type="spellStart"/>
      <w:r w:rsidRPr="00645E43">
        <w:t>gobernanza</w:t>
      </w:r>
      <w:proofErr w:type="spellEnd"/>
      <w:r w:rsidRPr="00645E43">
        <w:t xml:space="preserve"> </w:t>
      </w:r>
      <w:proofErr w:type="spellStart"/>
      <w:r w:rsidRPr="00645E43">
        <w:t>socioambiental</w:t>
      </w:r>
      <w:proofErr w:type="spellEnd"/>
      <w:r w:rsidRPr="00645E43">
        <w:t xml:space="preserve"> </w:t>
      </w:r>
      <w:proofErr w:type="spellStart"/>
      <w:r w:rsidRPr="00645E43">
        <w:t>en</w:t>
      </w:r>
      <w:proofErr w:type="spellEnd"/>
      <w:r w:rsidRPr="00645E43">
        <w:t xml:space="preserve"> la Amazonia,” January. </w:t>
      </w:r>
      <w:hyperlink r:id="rId22">
        <w:r w:rsidRPr="004F5131">
          <w:rPr>
            <w:rStyle w:val="Hyperlink"/>
            <w:lang w:val="pt-BR"/>
          </w:rPr>
          <w:t>https://gredos.usal.es/handle/10366/139311</w:t>
        </w:r>
      </w:hyperlink>
      <w:r w:rsidRPr="004F5131">
        <w:rPr>
          <w:lang w:val="pt-BR"/>
        </w:rPr>
        <w:t>.</w:t>
      </w:r>
    </w:p>
    <w:p w14:paraId="08DAF03C" w14:textId="77777777" w:rsidR="00F72CFD" w:rsidRPr="00115B69" w:rsidRDefault="00000000" w:rsidP="0005175B">
      <w:pPr>
        <w:pStyle w:val="Bibliography"/>
        <w:ind w:left="567" w:hanging="567"/>
        <w:rPr>
          <w:lang w:val="pt-BR"/>
        </w:rPr>
      </w:pPr>
      <w:bookmarkStart w:id="30" w:name="ref-capobianco2021"/>
      <w:bookmarkEnd w:id="29"/>
      <w:r w:rsidRPr="00A542E4">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31" w:name="ref-cezar2020"/>
      <w:bookmarkEnd w:id="30"/>
      <w:r w:rsidRPr="00631F0D">
        <w:rPr>
          <w:lang w:val="pt-BR"/>
        </w:rPr>
        <w:t xml:space="preserve">Cezar, Rodrigo Fagundes. </w:t>
      </w:r>
      <w:r>
        <w:t xml:space="preserve">2020. “Brazilian Presidential Speeches from 1985 to July 2020.” </w:t>
      </w:r>
      <w:hyperlink r:id="rId23">
        <w:r>
          <w:rPr>
            <w:rStyle w:val="Hyperlink"/>
          </w:rPr>
          <w:t>https://dataverse.harvard.edu/dataset.xhtml?persistentId=doi:10.7910/DVN/M9UU09</w:t>
        </w:r>
      </w:hyperlink>
      <w:r>
        <w:t>.</w:t>
      </w:r>
    </w:p>
    <w:p w14:paraId="501E9A11" w14:textId="77777777" w:rsidR="00F72CFD" w:rsidRPr="005E15AF" w:rsidRDefault="00000000" w:rsidP="0005175B">
      <w:pPr>
        <w:pStyle w:val="Bibliography"/>
        <w:ind w:left="567" w:hanging="567"/>
        <w:rPr>
          <w:lang w:val="it-CH"/>
          <w:rPrChange w:id="32" w:author="Henrique  Sposito" w:date="2023-04-25T12:41:00Z">
            <w:rPr/>
          </w:rPrChange>
        </w:rPr>
      </w:pPr>
      <w:bookmarkStart w:id="33" w:name="ref-collinson1999"/>
      <w:bookmarkEnd w:id="31"/>
      <w:r>
        <w:t>Collinson, Sarah. 1999. “’Issue-</w:t>
      </w:r>
      <w:proofErr w:type="spellStart"/>
      <w:r>
        <w:t>Systems’,’multi</w:t>
      </w:r>
      <w:proofErr w:type="spellEnd"/>
      <w:r>
        <w:t xml:space="preserve">-Level Games’ and the Analysis of the EU’s External Commercial and Associated Policies: A Research Agenda.” </w:t>
      </w:r>
      <w:r w:rsidRPr="005E15AF">
        <w:rPr>
          <w:i/>
          <w:iCs/>
          <w:lang w:val="it-CH"/>
          <w:rPrChange w:id="34" w:author="Henrique  Sposito" w:date="2023-04-25T12:41:00Z">
            <w:rPr>
              <w:i/>
              <w:iCs/>
            </w:rPr>
          </w:rPrChange>
        </w:rPr>
        <w:t>Journal of European Public Policy</w:t>
      </w:r>
      <w:r w:rsidRPr="005E15AF">
        <w:rPr>
          <w:lang w:val="it-CH"/>
          <w:rPrChange w:id="35" w:author="Henrique  Sposito" w:date="2023-04-25T12:41:00Z">
            <w:rPr/>
          </w:rPrChange>
        </w:rPr>
        <w:t xml:space="preserve"> 6 (2): 206–24.</w:t>
      </w:r>
    </w:p>
    <w:p w14:paraId="41096EA5" w14:textId="77777777" w:rsidR="00F72CFD" w:rsidRPr="00115B69" w:rsidRDefault="00000000" w:rsidP="0005175B">
      <w:pPr>
        <w:pStyle w:val="Bibliography"/>
        <w:ind w:left="567" w:hanging="567"/>
        <w:rPr>
          <w:lang w:val="pt-BR"/>
        </w:rPr>
      </w:pPr>
      <w:bookmarkStart w:id="36" w:name="ref-couto2021"/>
      <w:bookmarkEnd w:id="33"/>
      <w:r w:rsidRPr="005E15AF">
        <w:rPr>
          <w:lang w:val="it-CH"/>
          <w:rPrChange w:id="37" w:author="Henrique  Sposito" w:date="2023-04-25T12:41:00Z">
            <w:rPr/>
          </w:rPrChange>
        </w:rPr>
        <w:t xml:space="preserve">Couto, Lucas, Andéliton Soares, and Bernardo Livramento.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38" w:name="ref-silva2019"/>
      <w:bookmarkEnd w:id="36"/>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39" w:name="ref-drummond2006"/>
      <w:bookmarkEnd w:id="38"/>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4">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40" w:name="ref-fairfield2017"/>
      <w:bookmarkEnd w:id="39"/>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5">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41" w:name="ref-franchini2019"/>
      <w:bookmarkEnd w:id="40"/>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rsidRPr="00631F0D">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r>
        <w:fldChar w:fldCharType="begin"/>
      </w:r>
      <w:r w:rsidRPr="005E15AF">
        <w:rPr>
          <w:lang w:val="it-CH"/>
          <w:rPrChange w:id="42" w:author="Henrique  Sposito" w:date="2023-04-25T12:41:00Z">
            <w:rPr/>
          </w:rPrChange>
        </w:rPr>
        <w:instrText>HYPERLINK "https://doi.org/10.1590/0034-7329201900205" \h</w:instrText>
      </w:r>
      <w:r>
        <w:fldChar w:fldCharType="separate"/>
      </w:r>
      <w:r w:rsidRPr="00115B69">
        <w:rPr>
          <w:rStyle w:val="Hyperlink"/>
          <w:lang w:val="pt-BR"/>
        </w:rPr>
        <w:t>https://doi.org/10.1590/0034-7329201900205</w:t>
      </w:r>
      <w:r>
        <w:rPr>
          <w:rStyle w:val="Hyperlink"/>
          <w:lang w:val="pt-BR"/>
        </w:rPr>
        <w:fldChar w:fldCharType="end"/>
      </w:r>
      <w:r w:rsidRPr="00115B69">
        <w:rPr>
          <w:lang w:val="pt-BR"/>
        </w:rPr>
        <w:t>.</w:t>
      </w:r>
    </w:p>
    <w:p w14:paraId="2F004E74" w14:textId="77777777" w:rsidR="00F72CFD" w:rsidRPr="004F5131" w:rsidRDefault="00000000" w:rsidP="0005175B">
      <w:pPr>
        <w:pStyle w:val="Bibliography"/>
        <w:ind w:left="567" w:hanging="567"/>
      </w:pPr>
      <w:bookmarkStart w:id="43" w:name="ref-grangeia2017"/>
      <w:bookmarkEnd w:id="41"/>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4F5131">
        <w:rPr>
          <w:i/>
          <w:iCs/>
        </w:rPr>
        <w:t>Revista Brasileira de Sociologia - RBS</w:t>
      </w:r>
      <w:r w:rsidRPr="004F5131">
        <w:t xml:space="preserve"> 5 (10). </w:t>
      </w:r>
      <w:hyperlink r:id="rId26">
        <w:r w:rsidRPr="004F5131">
          <w:rPr>
            <w:rStyle w:val="Hyperlink"/>
          </w:rPr>
          <w:t>https://doi.org/10.20336/rbs.210</w:t>
        </w:r>
      </w:hyperlink>
      <w:r w:rsidRPr="004F5131">
        <w:t>.</w:t>
      </w:r>
    </w:p>
    <w:p w14:paraId="39CE8F48" w14:textId="77777777" w:rsidR="00F72CFD" w:rsidRDefault="00000000" w:rsidP="0005175B">
      <w:pPr>
        <w:pStyle w:val="Bibliography"/>
        <w:ind w:left="567" w:hanging="567"/>
      </w:pPr>
      <w:bookmarkStart w:id="44" w:name="ref-grimmer2022"/>
      <w:bookmarkEnd w:id="43"/>
      <w:r w:rsidRPr="00A542E4">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45" w:name="ref-hecht1990"/>
      <w:bookmarkEnd w:id="44"/>
      <w:r>
        <w:t xml:space="preserve">Hecht, Susanna, and Alexander Cockburn. 1990. </w:t>
      </w:r>
      <w:r>
        <w:rPr>
          <w:i/>
          <w:iCs/>
        </w:rPr>
        <w:t>The Fate of the Forest: Developers, Destroyers, and Defenders of the Amazon, Updated Edition</w:t>
      </w:r>
      <w:r>
        <w:t xml:space="preserve">. Chicago, IL: University of Chicago Press. </w:t>
      </w:r>
      <w:hyperlink r:id="rId27">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46" w:name="ref-hochstetler2021"/>
      <w:bookmarkEnd w:id="45"/>
      <w:r>
        <w:t xml:space="preserve">Hochstetler, Kathryn. 2021. “Climate Institutions in Brazil: Three Decades of Building and Dismantling Climate Capacity.” </w:t>
      </w:r>
      <w:r>
        <w:rPr>
          <w:i/>
          <w:iCs/>
        </w:rPr>
        <w:t>Environmental Politics</w:t>
      </w:r>
      <w:r>
        <w:t xml:space="preserve"> 30 (sup1): 49–70. </w:t>
      </w:r>
      <w:hyperlink r:id="rId28">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47" w:name="ref-hochstetler2007"/>
      <w:bookmarkEnd w:id="46"/>
      <w:r>
        <w:t xml:space="preserve">Hochstetler, Kathryn, and Margaret E. Keck. 2007. </w:t>
      </w:r>
      <w:r>
        <w:rPr>
          <w:i/>
          <w:iCs/>
        </w:rPr>
        <w:t>Greening Brazil: Environmental Activism in State and Society</w:t>
      </w:r>
      <w:r>
        <w:t xml:space="preserve">. </w:t>
      </w:r>
      <w:hyperlink r:id="rId29">
        <w:r w:rsidRPr="00115B69">
          <w:rPr>
            <w:rStyle w:val="Hyperlink"/>
            <w:lang w:val="pt-BR"/>
          </w:rPr>
          <w:t>https://doi.org/10.1215/9780822390596</w:t>
        </w:r>
      </w:hyperlink>
      <w:r w:rsidRPr="00115B69">
        <w:rPr>
          <w:lang w:val="pt-BR"/>
        </w:rPr>
        <w:t>.</w:t>
      </w:r>
    </w:p>
    <w:p w14:paraId="44F73055" w14:textId="77777777" w:rsidR="00F72CFD" w:rsidRPr="00A542E4" w:rsidRDefault="00000000" w:rsidP="0005175B">
      <w:pPr>
        <w:pStyle w:val="Bibliography"/>
        <w:ind w:left="567" w:hanging="567"/>
      </w:pPr>
      <w:bookmarkStart w:id="48" w:name="ref-horochovski2016"/>
      <w:bookmarkEnd w:id="47"/>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proofErr w:type="spellStart"/>
      <w:r w:rsidRPr="00A542E4">
        <w:rPr>
          <w:i/>
          <w:iCs/>
        </w:rPr>
        <w:t>Guaju</w:t>
      </w:r>
      <w:proofErr w:type="spellEnd"/>
      <w:r w:rsidRPr="00A542E4">
        <w:t xml:space="preserve"> 2 (2): 3–25.</w:t>
      </w:r>
    </w:p>
    <w:p w14:paraId="5A0605D1" w14:textId="77777777" w:rsidR="00F72CFD" w:rsidRDefault="00000000" w:rsidP="0005175B">
      <w:pPr>
        <w:pStyle w:val="Bibliography"/>
        <w:ind w:left="567" w:hanging="567"/>
      </w:pPr>
      <w:bookmarkStart w:id="49" w:name="ref-keck1998"/>
      <w:bookmarkEnd w:id="48"/>
      <w:r w:rsidRPr="00A542E4">
        <w:t xml:space="preserve">Keck, Margaret E., and Kathryn </w:t>
      </w:r>
      <w:proofErr w:type="spellStart"/>
      <w:r w:rsidRPr="00A542E4">
        <w:t>Sikkink</w:t>
      </w:r>
      <w:proofErr w:type="spellEnd"/>
      <w:r w:rsidRPr="00A542E4">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50" w:name="ref-lopez2023"/>
      <w:bookmarkEnd w:id="49"/>
      <w:r>
        <w:t xml:space="preserve">López, Matias. 2023. “Unlikely Expropriators: Why Right-Wing Parties Implemented Agrarian Reform in Democratic Brazil.” </w:t>
      </w:r>
      <w:r>
        <w:rPr>
          <w:i/>
          <w:iCs/>
        </w:rPr>
        <w:t>Journal of Latin American Studies</w:t>
      </w:r>
      <w:r>
        <w:t xml:space="preserve">. </w:t>
      </w:r>
      <w:hyperlink r:id="rId30">
        <w:r>
          <w:rPr>
            <w:rStyle w:val="Hyperlink"/>
          </w:rPr>
          <w:t>https://doi.org/10.1017/S0022216X23000044</w:t>
        </w:r>
      </w:hyperlink>
      <w:r>
        <w:t>.</w:t>
      </w:r>
    </w:p>
    <w:p w14:paraId="6780B4A7" w14:textId="77777777" w:rsidR="00F72CFD" w:rsidRDefault="00000000" w:rsidP="0005175B">
      <w:pPr>
        <w:pStyle w:val="Bibliography"/>
        <w:ind w:left="567" w:hanging="567"/>
      </w:pPr>
      <w:bookmarkStart w:id="51" w:name="ref-macaulay2017"/>
      <w:bookmarkEnd w:id="50"/>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52" w:name="ref-marquardt2022"/>
      <w:bookmarkEnd w:id="51"/>
      <w:proofErr w:type="spellStart"/>
      <w:r w:rsidRPr="00A542E4">
        <w:rPr>
          <w:lang w:val="pt-BR"/>
        </w:rPr>
        <w:t>Marquardt</w:t>
      </w:r>
      <w:proofErr w:type="spellEnd"/>
      <w:r w:rsidRPr="00A542E4">
        <w:rPr>
          <w:lang w:val="pt-BR"/>
        </w:rPr>
        <w:t xml:space="preserve">, Jens, M. Cecilia Oliveira, </w:t>
      </w:r>
      <w:proofErr w:type="spellStart"/>
      <w:r w:rsidRPr="00A542E4">
        <w:rPr>
          <w:lang w:val="pt-BR"/>
        </w:rPr>
        <w:t>and</w:t>
      </w:r>
      <w:proofErr w:type="spellEnd"/>
      <w:r w:rsidRPr="00A542E4">
        <w:rPr>
          <w:lang w:val="pt-BR"/>
        </w:rPr>
        <w:t xml:space="preserve"> Markus </w:t>
      </w:r>
      <w:proofErr w:type="spellStart"/>
      <w:r w:rsidRPr="00A542E4">
        <w:rPr>
          <w:lang w:val="pt-BR"/>
        </w:rPr>
        <w:t>Lederer</w:t>
      </w:r>
      <w:proofErr w:type="spellEnd"/>
      <w:r w:rsidRPr="00A542E4">
        <w:rPr>
          <w:lang w:val="pt-BR"/>
        </w:rPr>
        <w:t xml:space="preserve">.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1">
        <w:r>
          <w:rPr>
            <w:rStyle w:val="Hyperlink"/>
          </w:rPr>
          <w:t>https://doi.org/10.1080/09644016.2022.2053423</w:t>
        </w:r>
      </w:hyperlink>
      <w:r>
        <w:t>.</w:t>
      </w:r>
    </w:p>
    <w:p w14:paraId="2F69BA7D" w14:textId="77777777" w:rsidR="00F72CFD" w:rsidRDefault="00000000" w:rsidP="0005175B">
      <w:pPr>
        <w:pStyle w:val="Bibliography"/>
        <w:ind w:left="567" w:hanging="567"/>
      </w:pPr>
      <w:bookmarkStart w:id="53" w:name="ref-mendes2022"/>
      <w:bookmarkEnd w:id="52"/>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54" w:name="ref-meyer2021"/>
      <w:bookmarkEnd w:id="53"/>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2">
        <w:r>
          <w:rPr>
            <w:rStyle w:val="Hyperlink"/>
          </w:rPr>
          <w:t>https://CRAN.R-project.org/package=e1071</w:t>
        </w:r>
      </w:hyperlink>
      <w:r>
        <w:t>.</w:t>
      </w:r>
    </w:p>
    <w:p w14:paraId="347E2E5D" w14:textId="77777777" w:rsidR="00F72CFD" w:rsidRDefault="00000000" w:rsidP="0005175B">
      <w:pPr>
        <w:pStyle w:val="Bibliography"/>
        <w:ind w:left="567" w:hanging="567"/>
      </w:pPr>
      <w:bookmarkStart w:id="55" w:name="ref-noble2006"/>
      <w:bookmarkEnd w:id="54"/>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56" w:name="ref-nye1971"/>
      <w:bookmarkEnd w:id="55"/>
      <w:r>
        <w:t xml:space="preserve">Nye, Joseph S., and Robert O. Keohane. 1971. “Transnational Relations and World Politics: An Introduction.” </w:t>
      </w:r>
      <w:r>
        <w:rPr>
          <w:i/>
          <w:iCs/>
        </w:rPr>
        <w:t>International Organization</w:t>
      </w:r>
      <w:r>
        <w:t xml:space="preserve"> 25 (3): 329–49. </w:t>
      </w:r>
      <w:hyperlink r:id="rId33">
        <w:r>
          <w:rPr>
            <w:rStyle w:val="Hyperlink"/>
          </w:rPr>
          <w:t>https://www.jstor.org/stable/2706043</w:t>
        </w:r>
      </w:hyperlink>
      <w:r>
        <w:t>.</w:t>
      </w:r>
    </w:p>
    <w:p w14:paraId="1B1D7892" w14:textId="77777777" w:rsidR="00F72CFD" w:rsidRDefault="00000000" w:rsidP="0005175B">
      <w:pPr>
        <w:pStyle w:val="Bibliography"/>
        <w:ind w:left="567" w:hanging="567"/>
      </w:pPr>
      <w:bookmarkStart w:id="57" w:name="ref-padua2012"/>
      <w:bookmarkEnd w:id="56"/>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58" w:name="ref-pereira2008"/>
      <w:bookmarkEnd w:id="57"/>
      <w:r w:rsidRPr="00A542E4">
        <w:rPr>
          <w:lang w:val="pt-BR"/>
        </w:rPr>
        <w:t xml:space="preserve">Pereira, Carlos, Timothy J. Power, </w:t>
      </w:r>
      <w:proofErr w:type="spellStart"/>
      <w:r w:rsidRPr="00A542E4">
        <w:rPr>
          <w:lang w:val="pt-BR"/>
        </w:rPr>
        <w:t>and</w:t>
      </w:r>
      <w:proofErr w:type="spellEnd"/>
      <w:r w:rsidRPr="00A542E4">
        <w:rPr>
          <w:lang w:val="pt-BR"/>
        </w:rPr>
        <w:t xml:space="preserve"> Lucio R. Rennó. </w:t>
      </w:r>
      <w:r>
        <w:t xml:space="preserve">2008. “Agenda Power, Executive Decree Authority, and the Mixed Results of Reform in the Brazilian Congress.” </w:t>
      </w:r>
      <w:r>
        <w:rPr>
          <w:i/>
          <w:iCs/>
        </w:rPr>
        <w:t>Legislative Studies Quarterly</w:t>
      </w:r>
      <w:r>
        <w:t xml:space="preserve"> 33 (1): 5–33. </w:t>
      </w:r>
      <w:hyperlink r:id="rId34">
        <w:r>
          <w:rPr>
            <w:rStyle w:val="Hyperlink"/>
          </w:rPr>
          <w:t>https://doi.org/10.3162/036298008783743309</w:t>
        </w:r>
      </w:hyperlink>
      <w:r>
        <w:t>.</w:t>
      </w:r>
    </w:p>
    <w:p w14:paraId="3054883C" w14:textId="77777777" w:rsidR="00F72CFD" w:rsidRDefault="00000000" w:rsidP="0005175B">
      <w:pPr>
        <w:pStyle w:val="Bibliography"/>
        <w:ind w:left="567" w:hanging="567"/>
      </w:pPr>
      <w:bookmarkStart w:id="59" w:name="ref-pereira2021"/>
      <w:bookmarkEnd w:id="58"/>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60" w:name="ref-poncedeleon2021"/>
      <w:bookmarkEnd w:id="59"/>
      <w:r>
        <w:t xml:space="preserve">Ponce de Leon, Zoila. 2021. “Healthcare Reform Out of Nowhere? Policy Reform and the Lack of Programmatic Commitment in Peru.” </w:t>
      </w:r>
      <w:r>
        <w:rPr>
          <w:i/>
          <w:iCs/>
        </w:rPr>
        <w:t>Journal of Latin American Studies</w:t>
      </w:r>
      <w:r>
        <w:t xml:space="preserve"> 53 (3): 493–519. </w:t>
      </w:r>
      <w:hyperlink r:id="rId35">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61" w:name="ref-putnam1988"/>
      <w:bookmarkEnd w:id="60"/>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36">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62" w:name="ref-rajao2020"/>
      <w:bookmarkEnd w:id="61"/>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37">
        <w:r>
          <w:rPr>
            <w:rStyle w:val="Hyperlink"/>
          </w:rPr>
          <w:t>https://doi.org/10.1126/science.aba6646</w:t>
        </w:r>
      </w:hyperlink>
      <w:r>
        <w:t>.</w:t>
      </w:r>
    </w:p>
    <w:p w14:paraId="0ABED786" w14:textId="77777777" w:rsidR="00F72CFD" w:rsidRDefault="00000000" w:rsidP="0005175B">
      <w:pPr>
        <w:pStyle w:val="Bibliography"/>
        <w:ind w:left="567" w:hanging="567"/>
      </w:pPr>
      <w:bookmarkStart w:id="63" w:name="ref-sant2021"/>
      <w:bookmarkEnd w:id="62"/>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64" w:name="ref-silva-muller2022a"/>
      <w:bookmarkEnd w:id="63"/>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38">
        <w:r>
          <w:rPr>
            <w:rStyle w:val="Hyperlink"/>
          </w:rPr>
          <w:t>https://doi.org/10.1016/j.landusepol.2022.106251</w:t>
        </w:r>
      </w:hyperlink>
      <w:r>
        <w:t>.</w:t>
      </w:r>
    </w:p>
    <w:p w14:paraId="0F6E7C07" w14:textId="77777777" w:rsidR="00F72CFD" w:rsidRDefault="00000000" w:rsidP="0005175B">
      <w:pPr>
        <w:pStyle w:val="Bibliography"/>
        <w:ind w:left="567" w:hanging="567"/>
      </w:pPr>
      <w:bookmarkStart w:id="65" w:name="ref-silva-muller2022"/>
      <w:bookmarkEnd w:id="64"/>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39">
        <w:r>
          <w:rPr>
            <w:rStyle w:val="Hyperlink"/>
          </w:rPr>
          <w:t>https://doi.org/10.4324/9781003148371-6</w:t>
        </w:r>
      </w:hyperlink>
      <w:r>
        <w:t>.</w:t>
      </w:r>
    </w:p>
    <w:p w14:paraId="1C98D6E3" w14:textId="77777777" w:rsidR="00F72CFD" w:rsidRDefault="00000000" w:rsidP="0005175B">
      <w:pPr>
        <w:pStyle w:val="Bibliography"/>
        <w:ind w:left="567" w:hanging="567"/>
      </w:pPr>
      <w:bookmarkStart w:id="66" w:name="ref-sposito2021"/>
      <w:bookmarkEnd w:id="65"/>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0">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67" w:name="ref-villoria2022"/>
      <w:bookmarkEnd w:id="66"/>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r>
        <w:fldChar w:fldCharType="begin"/>
      </w:r>
      <w:r w:rsidRPr="005E15AF">
        <w:rPr>
          <w:lang w:val="it-CH"/>
          <w:rPrChange w:id="68" w:author="Henrique  Sposito" w:date="2023-04-25T12:41:00Z">
            <w:rPr/>
          </w:rPrChange>
        </w:rPr>
        <w:instrText>HYPERLINK "https://doi.org/10.1038/s41467-022-33213-z" \h</w:instrText>
      </w:r>
      <w:r>
        <w:fldChar w:fldCharType="separate"/>
      </w:r>
      <w:r w:rsidRPr="008517CC">
        <w:rPr>
          <w:rStyle w:val="Hyperlink"/>
          <w:lang w:val="pt-BR"/>
        </w:rPr>
        <w:t>https://doi.org/10.1038/s41467-022-33213-z</w:t>
      </w:r>
      <w:r>
        <w:rPr>
          <w:rStyle w:val="Hyperlink"/>
          <w:lang w:val="pt-BR"/>
        </w:rPr>
        <w:fldChar w:fldCharType="end"/>
      </w:r>
      <w:r w:rsidRPr="008517CC">
        <w:rPr>
          <w:lang w:val="pt-BR"/>
        </w:rPr>
        <w:t>.</w:t>
      </w:r>
    </w:p>
    <w:p w14:paraId="5F0967F2" w14:textId="77777777" w:rsidR="00F72CFD" w:rsidRPr="00115B69" w:rsidRDefault="00000000" w:rsidP="0005175B">
      <w:pPr>
        <w:pStyle w:val="Bibliography"/>
        <w:ind w:left="567" w:hanging="567"/>
        <w:rPr>
          <w:lang w:val="pt-BR"/>
        </w:rPr>
      </w:pPr>
      <w:bookmarkStart w:id="69" w:name="ref-viola1987"/>
      <w:bookmarkEnd w:id="67"/>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r>
        <w:fldChar w:fldCharType="begin"/>
      </w:r>
      <w:r w:rsidRPr="005E15AF">
        <w:rPr>
          <w:lang w:val="fr-CH"/>
          <w:rPrChange w:id="70" w:author="Henrique  Sposito" w:date="2023-04-25T12:41:00Z">
            <w:rPr/>
          </w:rPrChange>
        </w:rPr>
        <w:instrText>HYPERLINK "http://anpocs.com/images/stories/RBCS/03/rbcs03_01.pdf" \h</w:instrText>
      </w:r>
      <w:r>
        <w:fldChar w:fldCharType="separate"/>
      </w:r>
      <w:r w:rsidRPr="00115B69">
        <w:rPr>
          <w:rStyle w:val="Hyperlink"/>
          <w:lang w:val="pt-BR"/>
        </w:rPr>
        <w:t>http://anpocs.com/images/stories/RBCS/03/rbcs03_01.pdf</w:t>
      </w:r>
      <w:r>
        <w:rPr>
          <w:rStyle w:val="Hyperlink"/>
          <w:lang w:val="pt-BR"/>
        </w:rPr>
        <w:fldChar w:fldCharType="end"/>
      </w:r>
      <w:r w:rsidRPr="00115B69">
        <w:rPr>
          <w:lang w:val="pt-BR"/>
        </w:rPr>
        <w:t>.</w:t>
      </w:r>
    </w:p>
    <w:p w14:paraId="06E58D1A" w14:textId="77777777" w:rsidR="00F72CFD" w:rsidRDefault="00000000" w:rsidP="0005175B">
      <w:pPr>
        <w:pStyle w:val="Bibliography"/>
        <w:ind w:left="567" w:hanging="567"/>
      </w:pPr>
      <w:bookmarkStart w:id="71" w:name="ref-zarefsky2004"/>
      <w:bookmarkEnd w:id="69"/>
      <w:proofErr w:type="spellStart"/>
      <w:r>
        <w:t>Zarefsky</w:t>
      </w:r>
      <w:proofErr w:type="spellEnd"/>
      <w:r>
        <w:t xml:space="preserve">, David. 2004. “Presidential Rhetoric and the Power of Definition.” </w:t>
      </w:r>
      <w:r>
        <w:rPr>
          <w:i/>
          <w:iCs/>
        </w:rPr>
        <w:t>Presidential Studies Quarterly</w:t>
      </w:r>
      <w:r>
        <w:t xml:space="preserve"> 34 (3): 607–19. </w:t>
      </w:r>
      <w:hyperlink r:id="rId41">
        <w:r>
          <w:rPr>
            <w:rStyle w:val="Hyperlink"/>
          </w:rPr>
          <w:t>https://www.jstor.org/stable/27552615</w:t>
        </w:r>
      </w:hyperlink>
      <w:r>
        <w:t>.</w:t>
      </w:r>
    </w:p>
    <w:bookmarkEnd w:id="16"/>
    <w:bookmarkEnd w:id="18"/>
    <w:bookmarkEnd w:id="71"/>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85379" w14:textId="77777777" w:rsidR="005B5298" w:rsidRDefault="005B5298">
      <w:pPr>
        <w:spacing w:after="0"/>
      </w:pPr>
      <w:r>
        <w:separator/>
      </w:r>
    </w:p>
  </w:endnote>
  <w:endnote w:type="continuationSeparator" w:id="0">
    <w:p w14:paraId="6E5DEA74" w14:textId="77777777" w:rsidR="005B5298" w:rsidRDefault="005B52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5B5298">
    <w:pPr>
      <w:pStyle w:val="BodyText"/>
      <w:spacing w:line="14" w:lineRule="auto"/>
      <w:rPr>
        <w:sz w:val="20"/>
      </w:rPr>
    </w:pPr>
    <w:r>
      <w:rPr>
        <w:noProof/>
      </w:rPr>
      <w:pict w14:anchorId="2CA757E7">
        <v:shapetype id="_x0000_t202" coordsize="21600,21600" o:spt="202" path="m,l,21600r21600,l21600,xe">
          <v:stroke joinstyle="miter"/>
          <v:path gradientshapeok="t" o:connecttype="rect"/>
        </v:shapetype>
        <v:shape id="Text Box 1"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1B4AF" w14:textId="77777777" w:rsidR="005B5298" w:rsidRDefault="005B5298">
      <w:r>
        <w:separator/>
      </w:r>
    </w:p>
  </w:footnote>
  <w:footnote w:type="continuationSeparator" w:id="0">
    <w:p w14:paraId="44E3742F" w14:textId="77777777" w:rsidR="005B5298" w:rsidRDefault="005B5298">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Sposito">
    <w15:presenceInfo w15:providerId="AD" w15:userId="S::henrique.sposito@graduateinstitute.ch::4fb5a1b2-6ff1-4573-bcfa-1a9c3deb22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185B0C"/>
    <w:rsid w:val="002304C4"/>
    <w:rsid w:val="00251D3C"/>
    <w:rsid w:val="002A4F85"/>
    <w:rsid w:val="002F30FF"/>
    <w:rsid w:val="003524C8"/>
    <w:rsid w:val="003D1BBD"/>
    <w:rsid w:val="004E6378"/>
    <w:rsid w:val="004F5131"/>
    <w:rsid w:val="00511BE4"/>
    <w:rsid w:val="005844AD"/>
    <w:rsid w:val="005B5298"/>
    <w:rsid w:val="005E15AF"/>
    <w:rsid w:val="00612003"/>
    <w:rsid w:val="00631F0D"/>
    <w:rsid w:val="0063354F"/>
    <w:rsid w:val="00645E43"/>
    <w:rsid w:val="006B3269"/>
    <w:rsid w:val="007467AB"/>
    <w:rsid w:val="00767175"/>
    <w:rsid w:val="00776F9B"/>
    <w:rsid w:val="007B6B4A"/>
    <w:rsid w:val="007F460C"/>
    <w:rsid w:val="00834C58"/>
    <w:rsid w:val="00845A18"/>
    <w:rsid w:val="008517CC"/>
    <w:rsid w:val="00867A22"/>
    <w:rsid w:val="0087208C"/>
    <w:rsid w:val="008A5EB4"/>
    <w:rsid w:val="009442BB"/>
    <w:rsid w:val="009535BD"/>
    <w:rsid w:val="009E4EEA"/>
    <w:rsid w:val="00A542E4"/>
    <w:rsid w:val="00AF4854"/>
    <w:rsid w:val="00AF5AD3"/>
    <w:rsid w:val="00B04080"/>
    <w:rsid w:val="00BC680F"/>
    <w:rsid w:val="00BF2ED5"/>
    <w:rsid w:val="00C75CF8"/>
    <w:rsid w:val="00C801B6"/>
    <w:rsid w:val="00D16BC3"/>
    <w:rsid w:val="00D24182"/>
    <w:rsid w:val="00D33080"/>
    <w:rsid w:val="00D343B4"/>
    <w:rsid w:val="00D86168"/>
    <w:rsid w:val="00E45889"/>
    <w:rsid w:val="00E930E5"/>
    <w:rsid w:val="00EA5222"/>
    <w:rsid w:val="00EC1FA6"/>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 w:type="character" w:styleId="FollowedHyperlink">
    <w:name w:val="FollowedHyperlink"/>
    <w:basedOn w:val="DefaultParagraphFont"/>
    <w:semiHidden/>
    <w:unhideWhenUsed/>
    <w:rsid w:val="00612003"/>
    <w:rPr>
      <w:color w:val="800080" w:themeColor="followedHyperlink"/>
      <w:u w:val="single"/>
    </w:rPr>
  </w:style>
  <w:style w:type="paragraph" w:styleId="Header">
    <w:name w:val="header"/>
    <w:basedOn w:val="Normal"/>
    <w:link w:val="HeaderChar"/>
    <w:unhideWhenUsed/>
    <w:rsid w:val="00631F0D"/>
    <w:pPr>
      <w:tabs>
        <w:tab w:val="center" w:pos="4513"/>
        <w:tab w:val="right" w:pos="9026"/>
      </w:tabs>
      <w:spacing w:after="0"/>
    </w:pPr>
  </w:style>
  <w:style w:type="character" w:customStyle="1" w:styleId="HeaderChar">
    <w:name w:val="Header Char"/>
    <w:basedOn w:val="DefaultParagraphFont"/>
    <w:link w:val="Header"/>
    <w:rsid w:val="00631F0D"/>
  </w:style>
  <w:style w:type="paragraph" w:styleId="Footer">
    <w:name w:val="footer"/>
    <w:basedOn w:val="Normal"/>
    <w:link w:val="FooterChar"/>
    <w:unhideWhenUsed/>
    <w:rsid w:val="00631F0D"/>
    <w:pPr>
      <w:tabs>
        <w:tab w:val="center" w:pos="4513"/>
        <w:tab w:val="right" w:pos="9026"/>
      </w:tabs>
      <w:spacing w:after="0"/>
    </w:pPr>
  </w:style>
  <w:style w:type="character" w:customStyle="1" w:styleId="FooterChar">
    <w:name w:val="Footer Char"/>
    <w:basedOn w:val="DefaultParagraphFont"/>
    <w:link w:val="Footer"/>
    <w:rsid w:val="00631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doi.org/10.1017/s1355770x15000078" TargetMode="External"/><Relationship Id="rId26" Type="http://schemas.openxmlformats.org/officeDocument/2006/relationships/hyperlink" Target="https://doi.org/10.20336/rbs.210" TargetMode="External"/><Relationship Id="rId39" Type="http://schemas.openxmlformats.org/officeDocument/2006/relationships/hyperlink" Target="https://doi.org/10.4324/9781003148371-6" TargetMode="External"/><Relationship Id="rId21" Type="http://schemas.openxmlformats.org/officeDocument/2006/relationships/hyperlink" Target="https://doi.org/10.1177/0094582X221148714" TargetMode="External"/><Relationship Id="rId34" Type="http://schemas.openxmlformats.org/officeDocument/2006/relationships/hyperlink" Target="https://doi.org/10.3162/036298008783743309"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10414013509579" TargetMode="External"/><Relationship Id="rId20" Type="http://schemas.openxmlformats.org/officeDocument/2006/relationships/hyperlink" Target="https://doi.org/10.1080/17524032.2019.1592005" TargetMode="External"/><Relationship Id="rId29" Type="http://schemas.openxmlformats.org/officeDocument/2006/relationships/hyperlink" Target="https://doi.org/10.1215/9780822390596" TargetMode="External"/><Relationship Id="rId41" Type="http://schemas.openxmlformats.org/officeDocument/2006/relationships/hyperlink" Target="https://www.jstor.org/stable/275526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1111/j.1467-9930.2005.00218.x" TargetMode="External"/><Relationship Id="rId32" Type="http://schemas.openxmlformats.org/officeDocument/2006/relationships/hyperlink" Target="https://CRAN.R-project.org/package=e1071" TargetMode="External"/><Relationship Id="rId37" Type="http://schemas.openxmlformats.org/officeDocument/2006/relationships/hyperlink" Target="https://doi.org/10.1126/science.aba6646" TargetMode="External"/><Relationship Id="rId40" Type="http://schemas.openxmlformats.org/officeDocument/2006/relationships/hyperlink" Target="https://github.com/henriquesposito/poldis" TargetMode="External"/><Relationship Id="rId5" Type="http://schemas.openxmlformats.org/officeDocument/2006/relationships/webSettings" Target="webSettings.xml"/><Relationship Id="rId15" Type="http://schemas.openxmlformats.org/officeDocument/2006/relationships/hyperlink" Target="https://doi.org/10.1093/acrefore/9780199366439.013.837" TargetMode="External"/><Relationship Id="rId23" Type="http://schemas.openxmlformats.org/officeDocument/2006/relationships/hyperlink" Target="https://dataverse.harvard.edu/dataset.xhtml?persistentId=doi:10.7910/DVN/M9UU09" TargetMode="External"/><Relationship Id="rId28" Type="http://schemas.openxmlformats.org/officeDocument/2006/relationships/hyperlink" Target="https://doi.org/10.1080/09644016.2021.1957614" TargetMode="External"/><Relationship Id="rId36" Type="http://schemas.openxmlformats.org/officeDocument/2006/relationships/hyperlink" Target="http://www.jstor.org/stable/2706785" TargetMode="External"/><Relationship Id="rId10" Type="http://schemas.openxmlformats.org/officeDocument/2006/relationships/package" Target="embeddings/Microsoft_Word_Document.docx"/><Relationship Id="rId19" Type="http://schemas.openxmlformats.org/officeDocument/2006/relationships/hyperlink" Target="https://doi.org/10.4135/9781446217887" TargetMode="External"/><Relationship Id="rId31" Type="http://schemas.openxmlformats.org/officeDocument/2006/relationships/hyperlink" Target="https://doi.org/10.1080/09644016.2022.2053423"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tiff"/><Relationship Id="rId22" Type="http://schemas.openxmlformats.org/officeDocument/2006/relationships/hyperlink" Target="https://gredos.usal.es/handle/10366/139311" TargetMode="External"/><Relationship Id="rId27" Type="http://schemas.openxmlformats.org/officeDocument/2006/relationships/hyperlink" Target="https://press.uchicago.edu/ucp/books/book/chicago/F/bo10387801.html" TargetMode="External"/><Relationship Id="rId30" Type="http://schemas.openxmlformats.org/officeDocument/2006/relationships/hyperlink" Target="https://doi.org/10.1017/S0022216X23000044" TargetMode="External"/><Relationship Id="rId35" Type="http://schemas.openxmlformats.org/officeDocument/2006/relationships/hyperlink" Target="https://doi.org/10.1017/s0022216x21000493" TargetMode="External"/><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doi.org/10.1016/j.landusepol.2014.06.026" TargetMode="External"/><Relationship Id="rId25" Type="http://schemas.openxmlformats.org/officeDocument/2006/relationships/hyperlink" Target="https://doi.org/10.1177/0010414017695331" TargetMode="External"/><Relationship Id="rId33" Type="http://schemas.openxmlformats.org/officeDocument/2006/relationships/hyperlink" Target="https://www.jstor.org/stable/2706043" TargetMode="External"/><Relationship Id="rId38" Type="http://schemas.openxmlformats.org/officeDocument/2006/relationships/hyperlink" Target="https://doi.org/10.1016/j.landusepol.2022.1062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24</Pages>
  <Words>8634</Words>
  <Characters>49217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Henrique  Sposito</cp:lastModifiedBy>
  <cp:revision>23</cp:revision>
  <dcterms:created xsi:type="dcterms:W3CDTF">2023-02-20T13:35:00Z</dcterms:created>
  <dcterms:modified xsi:type="dcterms:W3CDTF">2023-04-25T10:42:00Z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