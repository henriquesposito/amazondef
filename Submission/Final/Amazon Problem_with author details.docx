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 xml:space="preserve">Henrique </w:t>
      </w:r>
      <w:proofErr w:type="spellStart"/>
      <w:r w:rsidRPr="00115B69">
        <w:rPr>
          <w:lang w:val="pt-BR"/>
        </w:rPr>
        <w:t>Sposito</w:t>
      </w:r>
      <w:proofErr w:type="spellEnd"/>
      <w:r>
        <w:rPr>
          <w:rStyle w:val="FootnoteReference"/>
        </w:rPr>
        <w:footnoteReference w:id="1"/>
      </w:r>
    </w:p>
    <w:p w14:paraId="39FCB131" w14:textId="3A219DE8"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 xml:space="preserve">The Amazon is a complex object of policy that comprises environmental, economic, social, and sovereignty </w:t>
      </w:r>
      <w:commentRangeStart w:id="0"/>
      <w:commentRangeStart w:id="1"/>
      <w:commentRangeStart w:id="2"/>
      <w:r w:rsidRPr="0005175B">
        <w:rPr>
          <w:rFonts w:ascii="Times New Roman" w:hAnsi="Times New Roman" w:cs="Times New Roman"/>
          <w:sz w:val="24"/>
          <w:szCs w:val="24"/>
        </w:rPr>
        <w:t>concerns</w:t>
      </w:r>
      <w:commentRangeEnd w:id="0"/>
      <w:r w:rsidR="00645E43">
        <w:rPr>
          <w:rStyle w:val="CommentReference"/>
        </w:rPr>
        <w:commentReference w:id="0"/>
      </w:r>
      <w:commentRangeEnd w:id="1"/>
      <w:r w:rsidR="00A542E4">
        <w:rPr>
          <w:rStyle w:val="CommentReference"/>
        </w:rPr>
        <w:commentReference w:id="1"/>
      </w:r>
      <w:commentRangeEnd w:id="2"/>
      <w:r w:rsidR="00BC680F">
        <w:rPr>
          <w:rStyle w:val="CommentReference"/>
        </w:rPr>
        <w:commentReference w:id="2"/>
      </w:r>
      <w:r w:rsidRPr="0005175B">
        <w:rPr>
          <w:rFonts w:ascii="Times New Roman" w:hAnsi="Times New Roman" w:cs="Times New Roman"/>
          <w:sz w:val="24"/>
          <w:szCs w:val="24"/>
        </w:rPr>
        <w:t>. Despite this complexity, governments are often portrayed as having a single understanding of the region as a political problem. In this article, we investigate how the Amazon has been constructed as a problem in Brazilian presidential speeches since 1985.</w:t>
      </w:r>
      <w:ins w:id="3" w:author="Livio Miles Silva- Müller" w:date="2023-04-20T10:12:00Z">
        <w:r w:rsidR="00F8158C">
          <w:rPr>
            <w:rFonts w:ascii="Times New Roman" w:hAnsi="Times New Roman" w:cs="Times New Roman"/>
            <w:sz w:val="24"/>
            <w:szCs w:val="24"/>
          </w:rPr>
          <w:t xml:space="preserve"> </w:t>
        </w:r>
      </w:ins>
      <w:r w:rsidRPr="0005175B">
        <w:rPr>
          <w:rFonts w:ascii="Times New Roman" w:hAnsi="Times New Roman" w:cs="Times New Roman"/>
          <w:sz w:val="24"/>
          <w:szCs w:val="24"/>
        </w:rPr>
        <w:t>To do so, we develop a framework that accounts for how important transnational actors</w:t>
      </w:r>
      <w:proofErr w:type="gramStart"/>
      <w:r w:rsidRPr="0005175B">
        <w:rPr>
          <w:rFonts w:ascii="Times New Roman" w:hAnsi="Times New Roman" w:cs="Times New Roman"/>
          <w:sz w:val="24"/>
          <w:szCs w:val="24"/>
        </w:rPr>
        <w:t>, as presidents, construct policy objects as particular problems</w:t>
      </w:r>
      <w:proofErr w:type="gramEnd"/>
      <w:r w:rsidRPr="0005175B">
        <w:rPr>
          <w:rFonts w:ascii="Times New Roman" w:hAnsi="Times New Roman" w:cs="Times New Roman"/>
          <w:sz w:val="24"/>
          <w:szCs w:val="24"/>
        </w:rPr>
        <w:t xml:space="preserve"> depending on where and when they participate in politics. We find that presidents often construct the Amazon as an environmental problem when speaking far away from the region, whereas they usually construct it as problems of economic integration or social development when </w:t>
      </w:r>
      <w:r w:rsidR="00A542E4">
        <w:rPr>
          <w:rFonts w:ascii="Times New Roman" w:hAnsi="Times New Roman" w:cs="Times New Roman"/>
          <w:sz w:val="24"/>
          <w:szCs w:val="24"/>
        </w:rPr>
        <w:t xml:space="preserve">speaking </w:t>
      </w:r>
      <w:r w:rsidRPr="0005175B">
        <w:rPr>
          <w:rFonts w:ascii="Times New Roman" w:hAnsi="Times New Roman" w:cs="Times New Roman"/>
          <w:sz w:val="24"/>
          <w:szCs w:val="24"/>
        </w:rPr>
        <w:t xml:space="preserve">in the Amazon. Furthermore, presidents are increasingly mixing problem-constructions </w:t>
      </w:r>
      <w:r w:rsidR="00645E43">
        <w:rPr>
          <w:rFonts w:ascii="Times New Roman" w:hAnsi="Times New Roman" w:cs="Times New Roman"/>
          <w:sz w:val="24"/>
          <w:szCs w:val="24"/>
        </w:rPr>
        <w:t>to construct</w:t>
      </w:r>
      <w:r w:rsidRPr="0005175B">
        <w:rPr>
          <w:rFonts w:ascii="Times New Roman" w:hAnsi="Times New Roman" w:cs="Times New Roman"/>
          <w:sz w:val="24"/>
          <w:szCs w:val="24"/>
        </w:rPr>
        <w:t xml:space="preserve">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4" w:name="introduction"/>
      <w:r>
        <w:lastRenderedPageBreak/>
        <w:t>1. Introduction</w:t>
      </w:r>
    </w:p>
    <w:p w14:paraId="7D44C414" w14:textId="5D764540" w:rsidR="00F72CFD" w:rsidRDefault="00A542E4">
      <w:pPr>
        <w:pStyle w:val="FirstParagraph"/>
      </w:pPr>
      <w:r>
        <w:t>The Amazon Rainforest extends across eight international borders. The Brazilian Amazon covers around 60% of the whole biome</w:t>
      </w:r>
      <w:r w:rsidR="00645E43">
        <w:t xml:space="preserve"> and</w:t>
      </w:r>
      <w:r>
        <w:t xml:space="preserve"> is home to over 28 million people. Its most inhabited city, Manaus, enjoys a distinct fiscal regime designed to create jobs in the region and connect its economy to the rest of the country. At the same time, an extensive portion of the Brazilian Amazon is protected by a combination of indigenous territories and protected areas, rendering </w:t>
      </w:r>
      <w:r w:rsidR="00F8158C">
        <w:t xml:space="preserve">the Rainforest </w:t>
      </w:r>
      <w:r>
        <w:t xml:space="preserve">an important component of global climate mitigation. The Brazilian Amazon is, thus, a complex object of policy </w:t>
      </w:r>
      <w:r w:rsidR="00F8158C">
        <w:t>comprising</w:t>
      </w:r>
      <w:r>
        <w:t xml:space="preserve"> environmental, economic, social, and sovereignty </w:t>
      </w:r>
      <w:del w:id="5" w:author="Livio Miles Silva- Müller" w:date="2023-04-25T09:51:00Z">
        <w:r w:rsidDel="00A542E4">
          <w:delText>concerns</w:delText>
        </w:r>
      </w:del>
      <w:ins w:id="6" w:author="Livio Miles Silva- Müller" w:date="2023-04-25T09:51:00Z">
        <w:r>
          <w:t>issues</w:t>
        </w:r>
      </w:ins>
      <w:r>
        <w:t>. Despite this complexity, the literature about policies in the Amazon often portray</w:t>
      </w:r>
      <w:r w:rsidR="00F8158C">
        <w:t>s</w:t>
      </w:r>
      <w:r>
        <w:t xml:space="preserve"> governments as having a single understanding of what the Amazon problem is and, consequently, implementing coherent policies for the region. Although this literature is helpful to compare variation across different governments, such analyses </w:t>
      </w:r>
      <w:r w:rsidR="0005175B">
        <w:t>oversimplify</w:t>
      </w:r>
      <w:r>
        <w:t xml:space="preserve"> policies within governments </w:t>
      </w:r>
      <w:r w:rsidR="00F8158C">
        <w:t>and misrepresents</w:t>
      </w:r>
      <w:ins w:id="7" w:author="Henrique  Sposito" w:date="2023-04-25T11:57:00Z">
        <w:r w:rsidR="00BC680F">
          <w:t xml:space="preserve"> what</w:t>
        </w:r>
      </w:ins>
      <w:r>
        <w:t>, in reality,</w:t>
      </w:r>
      <w:ins w:id="8" w:author="Livio Miles Silva- Müller" w:date="2023-04-25T09:52:00Z">
        <w:r>
          <w:t xml:space="preserve"> </w:t>
        </w:r>
        <w:del w:id="9" w:author="Henrique  Sposito" w:date="2023-04-25T11:57:00Z">
          <w:r w:rsidDel="00BC680F">
            <w:delText>what</w:delText>
          </w:r>
        </w:del>
      </w:ins>
      <w:del w:id="10" w:author="Henrique  Sposito" w:date="2023-04-25T11:57:00Z">
        <w:r w:rsidDel="00BC680F">
          <w:delText xml:space="preserve"> </w:delText>
        </w:r>
      </w:del>
      <w:r>
        <w:t xml:space="preserve">is more intricate and inconsistent. In this article, we </w:t>
      </w:r>
      <w:del w:id="11" w:author="Livio Miles Silva- Müller" w:date="2023-04-25T09:52:00Z">
        <w:r w:rsidDel="00A542E4">
          <w:delText xml:space="preserve">ask </w:delText>
        </w:r>
      </w:del>
      <w:r>
        <w:t>investigate how has the Amazon been constructed as a political problem since 1985?</w:t>
      </w:r>
    </w:p>
    <w:p w14:paraId="522324EE" w14:textId="3976377E"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proofErr w:type="gramStart"/>
      <w:r>
        <w:t>, as presidents, construct objects of policies as particular problems</w:t>
      </w:r>
      <w:proofErr w:type="gramEnd"/>
      <w:r>
        <w:t xml:space="preserve"> depending on where and when they participate in politics. To examine this variation, we created a dataset containing 6240 official speeches by all Brazilian presidents since 1985. Drawing from the socio-cultural history of the Amazon, we inductively develop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w:t>
      </w:r>
      <w:commentRangeStart w:id="12"/>
      <w:r>
        <w:t xml:space="preserve">Campbell 2015). </w:t>
      </w:r>
      <w:commentRangeEnd w:id="12"/>
      <w:r w:rsidR="00D24182">
        <w:rPr>
          <w:rStyle w:val="CommentReference"/>
          <w:rFonts w:asciiTheme="minorHAnsi" w:hAnsiTheme="minorHAnsi"/>
        </w:rPr>
        <w:commentReference w:id="12"/>
      </w:r>
      <w:del w:id="13" w:author="Livio Miles Silva- Müller" w:date="2023-04-25T09:57:00Z">
        <w:r w:rsidDel="006B3269">
          <w:delText>Still, we lack empirical accounts of the Amazon in presidential discourse</w:delText>
        </w:r>
        <w:r w:rsidR="005844AD" w:rsidDel="006B3269">
          <w:delText>s</w:delText>
        </w:r>
        <w:r w:rsidDel="006B3269">
          <w:delText>.</w:delText>
        </w:r>
      </w:del>
    </w:p>
    <w:p w14:paraId="294CAD6E" w14:textId="509FEF1C"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w:t>
      </w:r>
      <w:r w:rsidR="006B3269">
        <w:t xml:space="preserve">it </w:t>
      </w:r>
      <w:r>
        <w:t xml:space="preserve">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7D8CC944" w:rsidR="00F72CFD" w:rsidRDefault="00000000">
      <w:pPr>
        <w:pStyle w:val="BodyText"/>
      </w:pPr>
      <w:r>
        <w:t xml:space="preserve">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w:t>
      </w:r>
      <w:r w:rsidR="006B3269">
        <w:t xml:space="preserve">and when </w:t>
      </w:r>
      <w:r>
        <w:t xml:space="preserve">they speak. Conceptually, problem-constructions </w:t>
      </w:r>
      <w:r>
        <w:lastRenderedPageBreak/>
        <w:t xml:space="preserve">highlight the extent to which Amazonian problems are ignored or privileged in transnational </w:t>
      </w:r>
      <w:r w:rsidR="00F8158C">
        <w:t>politics and</w:t>
      </w:r>
      <w:r>
        <w:t xml:space="preserve"> </w:t>
      </w:r>
      <w:r w:rsidR="006B3269" w:rsidRPr="006B3269">
        <w:rPr>
          <w:lang w:val="en-GB"/>
        </w:rPr>
        <w:t>avoids assuming that the Amazon is simply an environmental problem</w:t>
      </w:r>
      <w:r>
        <w:t>.</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14" w:name="Xa47f8e89ecc1ed3882422d4ab8d8f964155a8fa"/>
      <w:bookmarkEnd w:id="4"/>
      <w:r>
        <w:t>2. Theory: problem-construction and transnationalism</w:t>
      </w:r>
    </w:p>
    <w:p w14:paraId="5E73BE90" w14:textId="77777777" w:rsidR="00F72CFD" w:rsidRDefault="00000000">
      <w:pPr>
        <w:pStyle w:val="Heading2"/>
      </w:pPr>
      <w:bookmarkStart w:id="15" w:name="X521bf26876c2fdc30442617536849ab26989e4c"/>
      <w:r>
        <w:t>2.1 Problem-representation in presidential discourse</w:t>
      </w:r>
    </w:p>
    <w:p w14:paraId="19627DAC" w14:textId="2092F3A3"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the </w:t>
      </w:r>
      <w:r w:rsidR="006B3269">
        <w:t xml:space="preserve">Amazonian </w:t>
      </w:r>
      <w:r>
        <w:t>region by populating it and integrating it into the national economy (Drummond and Barros-</w:t>
      </w:r>
      <w:proofErr w:type="spellStart"/>
      <w:r>
        <w:t>Platiau</w:t>
      </w:r>
      <w:proofErr w:type="spellEnd"/>
      <w:r>
        <w:t xml:space="preserve"> 2006). </w:t>
      </w:r>
      <w:r w:rsidR="0005175B">
        <w:t>Whereas</w:t>
      </w:r>
      <w:r>
        <w:t xml:space="preserve"> governments from the late-1980s up to the late-2000s are associated with a turn towards policies that focus on environmental conservation of the Amazon</w:t>
      </w:r>
      <w:r w:rsidR="006B3269">
        <w:t xml:space="preserve"> Rainforest</w:t>
      </w:r>
      <w:r>
        <w:t xml:space="preserve"> (</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w:t>
      </w:r>
      <w:r w:rsidR="006B3269">
        <w:t xml:space="preserve">governments </w:t>
      </w:r>
      <w:r>
        <w:t>into cohesive policy cycles.</w:t>
      </w:r>
    </w:p>
    <w:p w14:paraId="727BDD6A" w14:textId="1BF4826B" w:rsidR="00F72CFD" w:rsidRDefault="00000000">
      <w:pPr>
        <w:pStyle w:val="BodyText"/>
      </w:pPr>
      <w:r>
        <w:t xml:space="preserve">Elsewhere, </w:t>
      </w:r>
      <w:r w:rsidR="006B3269">
        <w:t xml:space="preserve">scholars </w:t>
      </w:r>
      <w:r>
        <w:t xml:space="preserve">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concerns.</w:t>
      </w:r>
    </w:p>
    <w:p w14:paraId="72D8C21C" w14:textId="743C9EBF" w:rsidR="00F72CFD" w:rsidRDefault="00000000">
      <w:pPr>
        <w:pStyle w:val="BodyText"/>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privileged</w:t>
      </w:r>
      <w:ins w:id="16" w:author="Livio Miles Silva- Müller" w:date="2023-04-25T10:02:00Z">
        <w:r w:rsidR="006B3269">
          <w:t xml:space="preserve">. </w:t>
        </w:r>
      </w:ins>
      <w:r w:rsidR="006B3269">
        <w:t>Thus</w:t>
      </w:r>
      <w:r>
        <w:t xml:space="preserve">, we place discourse about policy objects at the center of our conceptual framework. We define policy objects as objects that demand dedicated political attention and argue that by speaking about a policy object, governments are making a deliberate choice to represent, or </w:t>
      </w:r>
      <w:r>
        <w:lastRenderedPageBreak/>
        <w:t>construct it, as a specific problem. The problem might be either explicitly stated, or implicitly hidden in the underlined solution. This is what we label as problem-constructions.</w:t>
      </w:r>
    </w:p>
    <w:p w14:paraId="009BAB68" w14:textId="181B6E41"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especially in the case of climate change</w:t>
      </w:r>
      <w:r w:rsidR="0005175B">
        <w:t xml:space="preserve"> </w:t>
      </w:r>
      <w:r>
        <w:t>(Hochstetler 2021).</w:t>
      </w:r>
    </w:p>
    <w:p w14:paraId="6F0B5260" w14:textId="77777777" w:rsidR="00F72CFD" w:rsidRDefault="00000000">
      <w:pPr>
        <w:pStyle w:val="Heading2"/>
      </w:pPr>
      <w:bookmarkStart w:id="17" w:name="X4ea31c93a2f2253d16dd82399c5d1314116628e"/>
      <w:bookmarkEnd w:id="15"/>
      <w:r>
        <w:t xml:space="preserve">2.2 Settings, </w:t>
      </w:r>
      <w:proofErr w:type="gramStart"/>
      <w:r>
        <w:t>urgency</w:t>
      </w:r>
      <w:proofErr w:type="gramEnd"/>
      <w:r>
        <w:t xml:space="preserve"> and variation in problem-constructions</w:t>
      </w:r>
    </w:p>
    <w:p w14:paraId="2064236A" w14:textId="691EFACE" w:rsidR="00F72CFD" w:rsidRDefault="00000000">
      <w:pPr>
        <w:pStyle w:val="FirstParagraph"/>
      </w:pPr>
      <w:r>
        <w:t xml:space="preserve">The possibility of different problem-constructions for the same policy object requires an explanation of why they vary. </w:t>
      </w:r>
      <w:r w:rsidR="00EA5222">
        <w:t>T</w:t>
      </w:r>
      <w:r>
        <w:t>wo potential theories for explaining variation in problem-construction in international/transnational politics</w:t>
      </w:r>
      <w:r w:rsidR="00EA5222">
        <w:t xml:space="preserve"> are:</w:t>
      </w:r>
      <w:r>
        <w:t xml:space="preserve"> Putnam’s two-level game and Keck and </w:t>
      </w:r>
      <w:proofErr w:type="spellStart"/>
      <w:r>
        <w:t>Sikkink’s</w:t>
      </w:r>
      <w:proofErr w:type="spellEnd"/>
      <w:r>
        <w:t xml:space="preserve"> transnational networks.</w:t>
      </w:r>
    </w:p>
    <w:p w14:paraId="3CAF6629" w14:textId="77777777" w:rsidR="00F72CFD" w:rsidRDefault="00000000">
      <w:pPr>
        <w:pStyle w:val="BodyText"/>
      </w:pPr>
      <w:r>
        <w:t>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Adopting two-level games to explain American presidential speeches about climate change, Calderwood (2020) found little support that location changes the content of presidential speeches.</w:t>
      </w:r>
    </w:p>
    <w:p w14:paraId="2FEF05C4" w14:textId="77777777" w:rsidR="00F72CFD" w:rsidRDefault="00000000">
      <w:pPr>
        <w:pStyle w:val="BodyText"/>
      </w:pPr>
      <w:r>
        <w:t xml:space="preserve">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w:t>
      </w:r>
      <w:proofErr w:type="spellStart"/>
      <w:r>
        <w:t>Sikkink</w:t>
      </w:r>
      <w:proofErr w:type="spellEnd"/>
      <w:r>
        <w:t xml:space="preserve"> 1998). In this context, international summits, for example, are considered a transnational space because they are composed of international media, corporations, non-governmental organizations, social movements, and various state actors.</w:t>
      </w:r>
    </w:p>
    <w:p w14:paraId="7FBD05FE" w14:textId="3A6C3496" w:rsidR="00F72CFD" w:rsidRDefault="006B3269">
      <w:pPr>
        <w:pStyle w:val="BodyText"/>
      </w:pPr>
      <w:r>
        <w:t xml:space="preserve">Keck and </w:t>
      </w:r>
      <w:proofErr w:type="spellStart"/>
      <w:r>
        <w:t>Sikkink</w:t>
      </w:r>
      <w:proofErr w:type="spellEnd"/>
      <w:r>
        <w:t xml:space="preserve"> (1998)’s</w:t>
      </w:r>
      <w:r w:rsidR="00000000">
        <w:t xml:space="preserve"> theory </w:t>
      </w:r>
      <w:ins w:id="18" w:author="Henrique  Sposito" w:date="2023-04-25T11:51:00Z">
        <w:r w:rsidR="00D24182">
          <w:t xml:space="preserve">of </w:t>
        </w:r>
      </w:ins>
      <w:ins w:id="19" w:author="Henrique  Sposito" w:date="2023-04-25T11:52:00Z">
        <w:r w:rsidR="00D24182">
          <w:t>transnational networks</w:t>
        </w:r>
      </w:ins>
      <w:ins w:id="20" w:author="Henrique  Sposito" w:date="2023-04-25T11:51:00Z">
        <w:r w:rsidR="00D24182">
          <w:t xml:space="preserve"> </w:t>
        </w:r>
      </w:ins>
      <w:r w:rsidR="00000000">
        <w:t xml:space="preserve">rejects the dichotomy of international and domestic levels and argues that the identity and goals of transnational actors are not derived from their structural location vis-a-vis domestic and foreign interest groups. Rather, international politics as transnational networks have “a structured and structuring dimension” </w:t>
      </w:r>
      <w:r w:rsidR="00000000">
        <w:lastRenderedPageBreak/>
        <w:t xml:space="preserve">(Keck and </w:t>
      </w:r>
      <w:proofErr w:type="spellStart"/>
      <w:r w:rsidR="00000000">
        <w:t>Sikkink</w:t>
      </w:r>
      <w:proofErr w:type="spellEnd"/>
      <w:r w:rsidR="00000000">
        <w:t xml:space="preserve"> 1998, 4): state and non-state actors participate in and shape international politics.</w:t>
      </w:r>
      <w:r w:rsidRPr="006B3269">
        <w:t xml:space="preserve"> </w:t>
      </w:r>
      <w:r>
        <w:t>Although their theory is developed in the context of value-based advocacy groups (</w:t>
      </w:r>
      <w:proofErr w:type="gramStart"/>
      <w:r>
        <w:t>i.e.</w:t>
      </w:r>
      <w:proofErr w:type="gramEnd"/>
      <w:r>
        <w:t> non-state actors), the overall view of international politics holds for state and other non-state actors.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pPr>
        <w:pStyle w:val="BodyText"/>
        <w:ind w:left="284"/>
        <w:pPrChange w:id="21" w:author="Livio Miles Silva- Müller" w:date="2023-04-25T10:05:00Z">
          <w:pPr>
            <w:pStyle w:val="BodyText"/>
          </w:pPr>
        </w:pPrChange>
      </w:pPr>
      <w:r>
        <w:rPr>
          <w:i/>
          <w:iCs/>
        </w:rPr>
        <w:t>Space</w:t>
      </w:r>
    </w:p>
    <w:p w14:paraId="61A680C0" w14:textId="1EA5787C" w:rsidR="00F72CFD" w:rsidRDefault="00000000">
      <w:pPr>
        <w:pStyle w:val="BodyText"/>
        <w:ind w:left="284"/>
        <w:pPrChange w:id="22" w:author="Livio Miles Silva- Müller" w:date="2023-04-25T10:05:00Z">
          <w:pPr>
            <w:pStyle w:val="BodyText"/>
          </w:pPr>
        </w:pPrChange>
      </w:pPr>
      <w:r>
        <w:t xml:space="preserve">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w:t>
      </w:r>
      <w:proofErr w:type="gramStart"/>
      <w:r>
        <w:t>in light of</w:t>
      </w:r>
      <w:proofErr w:type="gramEnd"/>
      <w:r>
        <w:t xml:space="preserve">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pPr>
        <w:pStyle w:val="BodyText"/>
        <w:ind w:left="284"/>
        <w:pPrChange w:id="23" w:author="Livio Miles Silva- Müller" w:date="2023-04-25T10:05:00Z">
          <w:pPr>
            <w:pStyle w:val="BodyText"/>
          </w:pPr>
        </w:pPrChange>
      </w:pPr>
    </w:p>
    <w:p w14:paraId="4BA6383D" w14:textId="77777777" w:rsidR="00F72CFD" w:rsidRDefault="00000000">
      <w:pPr>
        <w:pStyle w:val="BodyText"/>
        <w:ind w:left="284"/>
        <w:pPrChange w:id="24" w:author="Livio Miles Silva- Müller" w:date="2023-04-25T10:05:00Z">
          <w:pPr>
            <w:pStyle w:val="BodyText"/>
          </w:pPr>
        </w:pPrChange>
      </w:pPr>
      <w:r>
        <w:rPr>
          <w:i/>
          <w:iCs/>
        </w:rPr>
        <w:t>Time</w:t>
      </w:r>
    </w:p>
    <w:p w14:paraId="42C86AFB" w14:textId="3F1BA813" w:rsidR="00F72CFD" w:rsidRDefault="00000000">
      <w:pPr>
        <w:pStyle w:val="BodyText"/>
        <w:ind w:left="284"/>
        <w:pPrChange w:id="25" w:author="Livio Miles Silva- Müller" w:date="2023-04-25T10:05:00Z">
          <w:pPr>
            <w:pStyle w:val="BodyText"/>
          </w:pPr>
        </w:pPrChange>
      </w:pPr>
      <w:r>
        <w:t xml:space="preserve">How transnational actors construct policy objects varies as the urgency of certain problems changes </w:t>
      </w:r>
      <w:r w:rsidR="00776F9B">
        <w:t xml:space="preserve">and </w:t>
      </w:r>
      <w:r>
        <w:t>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73A1E442" w14:textId="2D962029" w:rsidR="00F72CFD" w:rsidRDefault="00000000">
      <w:pPr>
        <w:pStyle w:val="BodyText"/>
      </w:pPr>
      <w:r>
        <w:lastRenderedPageBreak/>
        <w:t>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urgency.</w:t>
      </w:r>
      <w:ins w:id="26" w:author="Livio Miles Silva- Müller" w:date="2023-04-25T10:06:00Z">
        <w:r w:rsidR="006B3269">
          <w:t xml:space="preserve"> </w:t>
        </w:r>
      </w:ins>
      <w:r>
        <w:t>If 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5058842A"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w:t>
      </w:r>
      <w:ins w:id="27" w:author="Henrique  Sposito" w:date="2023-04-25T11:59:00Z">
        <w:r w:rsidR="00BC680F">
          <w:t xml:space="preserve">presidential </w:t>
        </w:r>
      </w:ins>
      <w:del w:id="28" w:author="Livio Miles Silva- Müller" w:date="2023-04-25T10:06:00Z">
        <w:r w:rsidDel="006B3269">
          <w:delText>Brazilian presidential speeches</w:delText>
        </w:r>
      </w:del>
      <w:r w:rsidR="006B3269">
        <w:t>discourse</w:t>
      </w:r>
      <w:ins w:id="29" w:author="Henrique  Sposito" w:date="2023-04-25T11:59:00Z">
        <w:r w:rsidR="00BC680F">
          <w:t>s</w:t>
        </w:r>
      </w:ins>
      <w:r>
        <w:t xml:space="preserve">.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its national and international </w:t>
      </w:r>
      <w:r w:rsidR="006B3269">
        <w:t xml:space="preserve">dimensions </w:t>
      </w:r>
      <w:r>
        <w:t xml:space="preserve">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w:t>
      </w:r>
      <w:proofErr w:type="spellStart"/>
      <w:r>
        <w:t>Grangeia</w:t>
      </w:r>
      <w:proofErr w:type="spellEnd"/>
      <w:r>
        <w:t xml:space="preserve"> 2017). When it comes to the environment, </w:t>
      </w:r>
      <w:r w:rsidR="006B3269">
        <w:t xml:space="preserve">a few recent </w:t>
      </w:r>
      <w:r>
        <w:t>studies</w:t>
      </w:r>
      <w:r w:rsidR="006B3269">
        <w:t xml:space="preserve"> </w:t>
      </w:r>
      <w:r>
        <w:t xml:space="preserve">focus primarily on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is.</w:t>
      </w:r>
    </w:p>
    <w:p w14:paraId="40681404" w14:textId="77777777" w:rsidR="00F72CFD" w:rsidRDefault="00000000">
      <w:pPr>
        <w:pStyle w:val="Heading1"/>
      </w:pPr>
      <w:bookmarkStart w:id="30" w:name="research-design"/>
      <w:bookmarkEnd w:id="14"/>
      <w:bookmarkEnd w:id="17"/>
      <w:r>
        <w:t>3. Research design</w:t>
      </w:r>
    </w:p>
    <w:p w14:paraId="73D4C0CE" w14:textId="77777777" w:rsidR="00F72CFD" w:rsidRDefault="00000000">
      <w:pPr>
        <w:pStyle w:val="Heading2"/>
      </w:pPr>
      <w:bookmarkStart w:id="31" w:name="data"/>
      <w:r>
        <w:t>3.1 Data</w:t>
      </w:r>
    </w:p>
    <w:p w14:paraId="400E5DF3" w14:textId="68E60C20" w:rsidR="00F72CFD" w:rsidRDefault="00000000" w:rsidP="00D24182">
      <w:pPr>
        <w:pStyle w:val="FirstParagraph"/>
      </w:pPr>
      <w:r>
        <w:t xml:space="preserve">We update </w:t>
      </w:r>
      <w:ins w:id="32" w:author="Henrique  Sposito" w:date="2023-04-24T19:02:00Z">
        <w:r w:rsidR="00BF2ED5">
          <w:t>Cezar’s (2020)</w:t>
        </w:r>
      </w:ins>
      <w:r>
        <w:t xml:space="preserve"> dataset of all Brazilian presidential speeches from 1985 to 2019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ins w:id="33" w:author="Livio Miles Silva- Müller" w:date="2023-04-25T10:07:00Z">
        <w:r w:rsidR="004F5131">
          <w:t xml:space="preserve"> </w:t>
        </w:r>
      </w:ins>
      <w:r>
        <w:t xml:space="preserve">We 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t>
      </w:r>
      <w:commentRangeStart w:id="34"/>
      <w:commentRangeStart w:id="35"/>
      <w:commentRangeStart w:id="36"/>
      <w:r>
        <w:t>words</w:t>
      </w:r>
      <w:commentRangeEnd w:id="34"/>
      <w:r w:rsidR="00BF2ED5">
        <w:rPr>
          <w:rStyle w:val="CommentReference"/>
          <w:rFonts w:asciiTheme="minorHAnsi" w:hAnsiTheme="minorHAnsi"/>
        </w:rPr>
        <w:commentReference w:id="34"/>
      </w:r>
      <w:commentRangeEnd w:id="35"/>
      <w:r w:rsidR="00BF2ED5">
        <w:rPr>
          <w:rStyle w:val="CommentReference"/>
          <w:rFonts w:asciiTheme="minorHAnsi" w:hAnsiTheme="minorHAnsi"/>
        </w:rPr>
        <w:commentReference w:id="35"/>
      </w:r>
      <w:commentRangeEnd w:id="36"/>
      <w:r w:rsidR="004F5131">
        <w:rPr>
          <w:rStyle w:val="CommentReference"/>
          <w:rFonts w:asciiTheme="minorHAnsi" w:hAnsiTheme="minorHAnsi"/>
        </w:rPr>
        <w:commentReference w:id="36"/>
      </w:r>
      <w:r>
        <w:t>.</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55EFEDA8" w:rsidR="00251D3C" w:rsidRDefault="00776F9B" w:rsidP="00251D3C">
      <w:pPr>
        <w:pStyle w:val="BodyText"/>
        <w:keepNext/>
        <w:jc w:val="center"/>
      </w:pPr>
      <w:r>
        <w:rPr>
          <w:noProof/>
        </w:rPr>
        <w:lastRenderedPageBreak/>
        <w:drawing>
          <wp:inline distT="0" distB="0" distL="0" distR="0" wp14:anchorId="707D1F58" wp14:editId="4E6DD3AD">
            <wp:extent cx="9144000" cy="51498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37" w:name="Xa4d66385ff46d06dbb3e395e8d785467373d193"/>
      <w:bookmarkEnd w:id="31"/>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w:t>
      </w:r>
      <w:proofErr w:type="gramStart"/>
      <w:r>
        <w:t>i.e.</w:t>
      </w:r>
      <w:proofErr w:type="gramEnd"/>
      <w:r>
        <w:t>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rsidP="00BC680F">
      <w:pPr>
        <w:pStyle w:val="BodyText"/>
        <w:ind w:left="284"/>
      </w:pPr>
      <w:r>
        <w:rPr>
          <w:i/>
          <w:iCs/>
        </w:rPr>
        <w:t>National Sovereignty</w:t>
      </w:r>
    </w:p>
    <w:p w14:paraId="6469208E" w14:textId="127B5076" w:rsidR="00F72CFD" w:rsidRDefault="00000000" w:rsidP="00BC680F">
      <w:pPr>
        <w:pStyle w:val="BodyText"/>
        <w:ind w:left="284"/>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rsidP="00BC680F">
      <w:pPr>
        <w:pStyle w:val="BodyText"/>
        <w:ind w:left="284"/>
      </w:pPr>
    </w:p>
    <w:p w14:paraId="3012DFFF" w14:textId="77777777" w:rsidR="00F72CFD" w:rsidRDefault="00000000" w:rsidP="00BC680F">
      <w:pPr>
        <w:pStyle w:val="BodyText"/>
        <w:ind w:left="284"/>
      </w:pPr>
      <w:r>
        <w:rPr>
          <w:i/>
          <w:iCs/>
        </w:rPr>
        <w:t>Economic Integration</w:t>
      </w:r>
    </w:p>
    <w:p w14:paraId="5F280F81" w14:textId="3A0AAFEE" w:rsidR="00F72CFD" w:rsidRDefault="00000000" w:rsidP="00BC680F">
      <w:pPr>
        <w:pStyle w:val="BodyText"/>
        <w:ind w:left="284"/>
      </w:pPr>
      <w:r>
        <w:t xml:space="preserve">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w:t>
      </w:r>
      <w:r w:rsidR="00FF047E">
        <w:t xml:space="preserve">national and international </w:t>
      </w:r>
      <w:r>
        <w:t>economy.</w:t>
      </w:r>
    </w:p>
    <w:p w14:paraId="4834D01E" w14:textId="77777777" w:rsidR="00115B69" w:rsidRDefault="00115B69" w:rsidP="00BC680F">
      <w:pPr>
        <w:pStyle w:val="BodyText"/>
        <w:ind w:left="284"/>
      </w:pPr>
    </w:p>
    <w:p w14:paraId="1EE7A7D9" w14:textId="77777777" w:rsidR="00F72CFD" w:rsidRDefault="00000000" w:rsidP="00BC680F">
      <w:pPr>
        <w:pStyle w:val="BodyText"/>
        <w:ind w:left="284"/>
      </w:pPr>
      <w:r>
        <w:rPr>
          <w:i/>
          <w:iCs/>
        </w:rPr>
        <w:t>Environmental Conservation</w:t>
      </w:r>
    </w:p>
    <w:p w14:paraId="381EFD75" w14:textId="2D20E5D1" w:rsidR="00F72CFD" w:rsidRDefault="00000000" w:rsidP="00BC680F">
      <w:pPr>
        <w:pStyle w:val="BodyText"/>
        <w:ind w:left="284"/>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rsidP="00BC680F">
      <w:pPr>
        <w:pStyle w:val="BodyText"/>
        <w:ind w:left="284"/>
      </w:pPr>
    </w:p>
    <w:p w14:paraId="17EE523D" w14:textId="77777777" w:rsidR="00F72CFD" w:rsidRDefault="00000000" w:rsidP="00BC680F">
      <w:pPr>
        <w:pStyle w:val="BodyText"/>
        <w:ind w:left="284"/>
      </w:pPr>
      <w:r>
        <w:rPr>
          <w:i/>
          <w:iCs/>
        </w:rPr>
        <w:t>Social Development</w:t>
      </w:r>
    </w:p>
    <w:p w14:paraId="2CD5B4BE" w14:textId="77777777" w:rsidR="00F72CFD" w:rsidRDefault="00000000" w:rsidP="009535BD">
      <w:pPr>
        <w:pStyle w:val="BodyText"/>
        <w:ind w:left="284"/>
        <w:rPr>
          <w:ins w:id="38" w:author="Livio Miles Silva- Müller" w:date="2023-04-20T10:44:00Z"/>
        </w:rPr>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64C44B21" w14:textId="77777777" w:rsidR="009535BD" w:rsidRDefault="009535BD" w:rsidP="00BC680F">
      <w:pPr>
        <w:pStyle w:val="BodyText"/>
        <w:ind w:left="284"/>
      </w:pPr>
    </w:p>
    <w:p w14:paraId="1D83BAE9" w14:textId="0952D0E7" w:rsidR="00F72CFD" w:rsidRDefault="004F5131">
      <w:pPr>
        <w:pStyle w:val="BodyText"/>
      </w:pPr>
      <w:r>
        <w:t xml:space="preserve">With the codebook in hand, we </w:t>
      </w:r>
      <w:r w:rsidR="009535BD">
        <w:t xml:space="preserve">then </w:t>
      </w:r>
      <w:r>
        <w:t>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 xml:space="preserve">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w:t>
      </w:r>
      <w:r>
        <w:lastRenderedPageBreak/>
        <w:t>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39" w:name="operationalizing-settings-and-urgency"/>
      <w:bookmarkEnd w:id="37"/>
      <w:r>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w:t>
      </w:r>
      <w:proofErr w:type="gramStart"/>
      <w:r>
        <w:t>e.g.</w:t>
      </w:r>
      <w:proofErr w:type="gramEnd"/>
      <w:r>
        <w:t>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w:t>
      </w:r>
      <w:proofErr w:type="gramStart"/>
      <w:r>
        <w:t>i.e.</w:t>
      </w:r>
      <w:proofErr w:type="gramEnd"/>
      <w:r>
        <w:t>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526C86EF" w:rsidR="00F72CFD" w:rsidRDefault="00000000">
      <w:pPr>
        <w:pStyle w:val="BodyText"/>
      </w:pPr>
      <w:r>
        <w:t xml:space="preserve">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w:t>
      </w:r>
      <w:r w:rsidR="009535BD">
        <w:t xml:space="preserve">units of </w:t>
      </w:r>
      <w:r>
        <w:t>measurement</w:t>
      </w:r>
      <w:r w:rsidR="009535BD">
        <w:t xml:space="preserve"> </w:t>
      </w:r>
      <w:r>
        <w:t>(</w:t>
      </w:r>
      <w:proofErr w:type="gramStart"/>
      <w:r>
        <w:t>i.e.</w:t>
      </w:r>
      <w:proofErr w:type="gramEnd"/>
      <w:r>
        <w:t>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w:t>
      </w:r>
      <w:proofErr w:type="gramStart"/>
      <w:r>
        <w:t>e.g.</w:t>
      </w:r>
      <w:proofErr w:type="gramEnd"/>
      <w:r>
        <w:t xml:space="preserve"> life expectancy, education levels, access to sanitation) generally increased over time in </w:t>
      </w:r>
      <w:r>
        <w:lastRenderedPageBreak/>
        <w:t>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40" w:name="inferential-and-descriptive-strategies"/>
      <w:bookmarkEnd w:id="39"/>
      <w:r>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7E3550F5"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w:t>
      </w:r>
      <w:proofErr w:type="gramStart"/>
      <w:r>
        <w:t>pure-types</w:t>
      </w:r>
      <w:proofErr w:type="gramEnd"/>
      <w:r>
        <w:t xml:space="preserve"> (i.e. statements that construct the Amazon as a single problem), to provide unambiguous interpretations and more robust findings. Our main </w:t>
      </w:r>
      <w:r w:rsidR="009535BD">
        <w:t xml:space="preserve">independent </w:t>
      </w:r>
      <w:r>
        <w:t>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41" w:name="Xe3c5e3c32b8fe82946cf162cd022084418ab6fb"/>
      <w:bookmarkEnd w:id="30"/>
      <w:bookmarkEnd w:id="40"/>
      <w:r>
        <w:t>4. How has the Amazon been constructed as a problem?</w:t>
      </w:r>
    </w:p>
    <w:p w14:paraId="0CC4EEC2" w14:textId="64278795" w:rsidR="00F72CFD" w:rsidRDefault="00000000">
      <w:pPr>
        <w:pStyle w:val="Heading2"/>
      </w:pPr>
      <w:bookmarkStart w:id="42" w:name="the-amazon-problem-setting-and-urgency"/>
      <w:r>
        <w:t xml:space="preserve">4.1 The Amazon problem: setting and </w:t>
      </w:r>
      <w:r w:rsidR="009535BD">
        <w:t>urgency.</w:t>
      </w:r>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 xml:space="preserve">The following models (2-5) address the question of how the Amazon is constructed as a problem in different settings. In terms of environmental conservation (model 2), we observe that when </w:t>
      </w:r>
      <w:r>
        <w:lastRenderedPageBreak/>
        <w:t>speaking in non-Amazonian countries (</w:t>
      </w:r>
      <w:proofErr w:type="gramStart"/>
      <w:r>
        <w:t>e.g.</w:t>
      </w:r>
      <w:proofErr w:type="gramEnd"/>
      <w:r>
        <w:t>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2A4F85">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27.8pt;height:362.8pt;mso-width-percent:0;mso-height-percent:0;mso-width-percent:0;mso-height-percent:0" o:ole="">
            <v:imagedata r:id="rId13" o:title=""/>
          </v:shape>
          <o:OLEObject Type="Embed" ProgID="Word.Document.12" ShapeID="_x0000_i1025" DrawAspect="Content" ObjectID="_1743929201" r:id="rId14">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5"/>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646892D7"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w:t>
      </w:r>
      <w:r w:rsidRPr="004F5131">
        <w:t>That is, presidents realize material and symbolic gains outside of Brazil and of Amazonian countries, by constructing the Amazon as an environmental problem.</w:t>
      </w:r>
    </w:p>
    <w:p w14:paraId="5C615D3A" w14:textId="101CE303"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w:t>
      </w:r>
      <w:proofErr w:type="gramStart"/>
      <w:r>
        <w:t>e.g.</w:t>
      </w:r>
      <w:proofErr w:type="gramEnd"/>
      <w:r>
        <w:t>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w:t>
      </w:r>
      <w:r w:rsidRPr="004F5131">
        <w:t>. We interpret this as evidence that presidents view settings as distinct policymaking instances.</w:t>
      </w:r>
    </w:p>
    <w:p w14:paraId="1E425C74" w14:textId="1E37D5EE" w:rsidR="00F72CFD" w:rsidRDefault="00000000">
      <w:pPr>
        <w:pStyle w:val="BodyText"/>
      </w:pPr>
      <w:r>
        <w:t>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w:t>
      </w:r>
      <w:proofErr w:type="gramStart"/>
      <w:r>
        <w:t>i.e.</w:t>
      </w:r>
      <w:proofErr w:type="gramEnd"/>
      <w:r>
        <w:t xml:space="preserv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w:t>
      </w:r>
      <w:proofErr w:type="gramStart"/>
      <w:r w:rsidR="009535BD">
        <w:t>environmental conservation problem decrease</w:t>
      </w:r>
      <w:r w:rsidR="00E930E5">
        <w:t>s</w:t>
      </w:r>
      <w:r w:rsidR="009535BD">
        <w:t xml:space="preserve"> (model 2)</w:t>
      </w:r>
      <w:proofErr w:type="gramEnd"/>
      <w:r>
        <w:t xml:space="preserve">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w:t>
      </w:r>
      <w:r w:rsidR="004F5131">
        <w:t xml:space="preserve"> </w:t>
      </w:r>
      <w:r w:rsidRPr="004F5131">
        <w:t>We interpret that by opting for an alternative problem-construction to an issue which is urgent, presidents side-step problems. In turn, by opting for an aligned problem-construction to an issue which is not urgent, presidents boast about positive outcomes.</w:t>
      </w:r>
    </w:p>
    <w:p w14:paraId="633FA4A2" w14:textId="77777777" w:rsidR="00115B69" w:rsidRDefault="00115B69">
      <w:pPr>
        <w:pStyle w:val="BodyText"/>
      </w:pPr>
    </w:p>
    <w:p w14:paraId="72E19492" w14:textId="77777777" w:rsidR="00F72CFD" w:rsidRDefault="00000000">
      <w:pPr>
        <w:pStyle w:val="Heading2"/>
      </w:pPr>
      <w:bookmarkStart w:id="43" w:name="amazonian-speeches-over-time"/>
      <w:bookmarkEnd w:id="42"/>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Sarney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6BD248D5" w:rsidR="00F72CFD" w:rsidRDefault="00000000">
      <w:pPr>
        <w:pStyle w:val="BodyText"/>
      </w:pPr>
      <w:r>
        <w:t xml:space="preserve">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w:t>
      </w:r>
      <w:r w:rsidR="003524C8">
        <w:t xml:space="preserve">revoked </w:t>
      </w:r>
      <w:r>
        <w:t>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44" w:name="amazonian-problem-constructions-in-time"/>
      <w:bookmarkEnd w:id="43"/>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2838F3D8" w:rsidR="00F72CFD" w:rsidRDefault="00000000">
      <w:pPr>
        <w:pStyle w:val="BodyText"/>
      </w:pPr>
      <w:r>
        <w:t>In turn, policy developments taking place in the late 2000s might help us understand the steady rise of national sovereignty problem-constructions starting in 2008.</w:t>
      </w:r>
      <w:r w:rsidR="00D86168">
        <w:t xml:space="preserve"> </w:t>
      </w:r>
      <w:r>
        <w:t>The revision of the Forest Code, adopted in 2012, inaugurated a new phase of strong</w:t>
      </w:r>
      <w:r w:rsidR="003524C8">
        <w:t>er</w:t>
      </w:r>
      <w:r>
        <w:t xml:space="preserve">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22174052" w:rsidR="00F72CFD" w:rsidRDefault="00000000">
      <w:pPr>
        <w:pStyle w:val="BodyText"/>
      </w:pPr>
      <w:r>
        <w:t xml:space="preserve">Our operationalization of problem-constructions also foresees the possibility of presidents mixing multiple constructions within the same Amazonian Statement. Figure 4, </w:t>
      </w:r>
      <w:commentRangeStart w:id="45"/>
      <w:commentRangeStart w:id="46"/>
      <w:del w:id="47" w:author="Livio Miles Silva- Müller" w:date="2023-04-20T11:04:00Z">
        <w:r w:rsidDel="003524C8">
          <w:delText>below</w:delText>
        </w:r>
      </w:del>
      <w:ins w:id="48" w:author="Livio Miles Silva- Müller" w:date="2023-04-20T11:04:00Z">
        <w:r w:rsidR="003524C8">
          <w:t>above</w:t>
        </w:r>
      </w:ins>
      <w:commentRangeEnd w:id="45"/>
      <w:r w:rsidR="00D86168">
        <w:rPr>
          <w:rStyle w:val="CommentReference"/>
          <w:rFonts w:asciiTheme="minorHAnsi" w:hAnsiTheme="minorHAnsi"/>
        </w:rPr>
        <w:commentReference w:id="45"/>
      </w:r>
      <w:commentRangeEnd w:id="46"/>
      <w:r w:rsidR="004F5131">
        <w:rPr>
          <w:rStyle w:val="CommentReference"/>
          <w:rFonts w:asciiTheme="minorHAnsi" w:hAnsiTheme="minorHAnsi"/>
        </w:rPr>
        <w:commentReference w:id="46"/>
      </w:r>
      <w:r>
        <w:t xml:space="preserve">,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49" w:name="conclusion"/>
      <w:bookmarkEnd w:id="41"/>
      <w:bookmarkEnd w:id="44"/>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w:t>
      </w:r>
      <w:proofErr w:type="gramStart"/>
      <w:r>
        <w:t>e.g.</w:t>
      </w:r>
      <w:proofErr w:type="gramEnd"/>
      <w:r>
        <w:t> lowering deforestation rates). When environmental related problems become more urgent (</w:t>
      </w:r>
      <w:proofErr w:type="gramStart"/>
      <w:r>
        <w:t>e.g.</w:t>
      </w:r>
      <w:proofErr w:type="gramEnd"/>
      <w:r>
        <w:t>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1F61253E" w14:textId="7EBD68C0" w:rsidR="00AF5AD3" w:rsidRDefault="00000000" w:rsidP="002304C4">
      <w:pPr>
        <w:pStyle w:val="BodyText"/>
        <w:rPr>
          <w:ins w:id="50" w:author="Livio Miles Silva- Müller" w:date="2023-04-20T11:27:00Z"/>
        </w:rPr>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r w:rsidR="00B04080">
        <w:t>favor</w:t>
      </w:r>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w:t>
      </w:r>
      <w:del w:id="51" w:author="Livio Miles Silva- Müller" w:date="2023-04-25T11:06:00Z">
        <w:r w:rsidDel="002304C4">
          <w:delText>Finally,</w:delText>
        </w:r>
      </w:del>
      <w:ins w:id="52" w:author="Livio Miles Silva- Müller" w:date="2023-04-25T11:06:00Z">
        <w:r w:rsidR="002304C4">
          <w:t>Finally, our</w:t>
        </w:r>
      </w:ins>
      <w:ins w:id="53" w:author="Livio Miles Silva- Müller" w:date="2023-04-25T11:05:00Z">
        <w:r w:rsidR="002304C4">
          <w:t xml:space="preserve"> fi</w:t>
        </w:r>
      </w:ins>
      <w:ins w:id="54" w:author="Livio Miles Silva- Müller" w:date="2023-04-25T11:06:00Z">
        <w:r w:rsidR="002304C4">
          <w:t>ndings have implications for transnationalism. S</w:t>
        </w:r>
      </w:ins>
      <w:commentRangeStart w:id="55"/>
      <w:commentRangeStart w:id="56"/>
      <w:ins w:id="57" w:author="Livio Miles Silva- Müller" w:date="2023-04-20T11:27:00Z">
        <w:r w:rsidR="00AF5AD3">
          <w:t xml:space="preserve">cholars </w:t>
        </w:r>
      </w:ins>
      <w:r w:rsidR="00B04080">
        <w:t>should</w:t>
      </w:r>
      <w:ins w:id="58" w:author="Livio Miles Silva- Müller" w:date="2023-04-20T11:27:00Z">
        <w:r w:rsidR="00AF5AD3">
          <w:t xml:space="preserve"> investigate</w:t>
        </w:r>
      </w:ins>
      <w:ins w:id="59" w:author="Livio Miles Silva- Müller" w:date="2023-04-25T11:03:00Z">
        <w:r w:rsidR="00D16BC3">
          <w:t xml:space="preserve"> whether other</w:t>
        </w:r>
      </w:ins>
      <w:ins w:id="60" w:author="Livio Miles Silva- Müller" w:date="2023-04-25T11:05:00Z">
        <w:r w:rsidR="002304C4">
          <w:t xml:space="preserve"> </w:t>
        </w:r>
      </w:ins>
      <w:ins w:id="61" w:author="Livio Miles Silva- Müller" w:date="2023-04-25T11:03:00Z">
        <w:r w:rsidR="00D16BC3">
          <w:t>transnational actors, as advocacy netwo</w:t>
        </w:r>
      </w:ins>
      <w:ins w:id="62" w:author="Livio Miles Silva- Müller" w:date="2023-04-25T11:04:00Z">
        <w:r w:rsidR="00D16BC3">
          <w:t>rks, have identified and acted upon contradictory problem constructions across settings.</w:t>
        </w:r>
      </w:ins>
      <w:ins w:id="63" w:author="Livio Miles Silva- Müller" w:date="2023-04-25T11:08:00Z">
        <w:r w:rsidR="002304C4">
          <w:t xml:space="preserve"> </w:t>
        </w:r>
      </w:ins>
      <w:ins w:id="64" w:author="Livio Miles Silva- Müller" w:date="2023-04-25T11:11:00Z">
        <w:r w:rsidR="002304C4">
          <w:t xml:space="preserve">It could be, for example, that </w:t>
        </w:r>
      </w:ins>
      <w:ins w:id="65" w:author="Livio Miles Silva- Müller" w:date="2023-04-25T11:08:00Z">
        <w:r w:rsidR="002304C4">
          <w:t>distinct policy making instances became closer</w:t>
        </w:r>
      </w:ins>
      <w:ins w:id="66" w:author="Livio Miles Silva- Müller" w:date="2023-04-25T11:12:00Z">
        <w:r w:rsidR="002304C4">
          <w:t xml:space="preserve"> over time</w:t>
        </w:r>
      </w:ins>
      <w:ins w:id="67" w:author="Livio Miles Silva- Müller" w:date="2023-04-25T11:08:00Z">
        <w:r w:rsidR="002304C4">
          <w:t>,</w:t>
        </w:r>
      </w:ins>
      <w:ins w:id="68" w:author="Livio Miles Silva- Müller" w:date="2023-04-25T11:11:00Z">
        <w:r w:rsidR="002304C4">
          <w:t xml:space="preserve"> because advocacy networks</w:t>
        </w:r>
      </w:ins>
      <w:ins w:id="69" w:author="Livio Miles Silva- Müller" w:date="2023-04-25T11:15:00Z">
        <w:r w:rsidR="002304C4">
          <w:t xml:space="preserve"> moved across settings to highlight contradictions</w:t>
        </w:r>
      </w:ins>
      <w:ins w:id="70" w:author="Livio Miles Silva- Müller" w:date="2023-04-25T11:13:00Z">
        <w:r w:rsidR="002304C4">
          <w:t>. In other words</w:t>
        </w:r>
      </w:ins>
      <w:ins w:id="71" w:author="Livio Miles Silva- Müller" w:date="2023-04-25T11:14:00Z">
        <w:r w:rsidR="002304C4">
          <w:t xml:space="preserve">, if perceived identities of a setting explain problem-constructions, the mechanisms through which these identities </w:t>
        </w:r>
      </w:ins>
      <w:ins w:id="72" w:author="Livio Miles Silva- Müller" w:date="2023-04-25T11:15:00Z">
        <w:r w:rsidR="009E4EEA">
          <w:t>diverge and converge</w:t>
        </w:r>
      </w:ins>
      <w:ins w:id="73" w:author="Livio Miles Silva- Müller" w:date="2023-04-25T11:14:00Z">
        <w:r w:rsidR="002304C4">
          <w:t xml:space="preserve"> should be explored. </w:t>
        </w:r>
      </w:ins>
      <w:commentRangeEnd w:id="55"/>
      <w:del w:id="74" w:author="Livio Miles Silva- Müller" w:date="2023-04-25T10:28:00Z">
        <w:r w:rsidR="00E45889" w:rsidDel="003D1BBD">
          <w:rPr>
            <w:rStyle w:val="CommentReference"/>
            <w:rFonts w:asciiTheme="minorHAnsi" w:hAnsiTheme="minorHAnsi"/>
          </w:rPr>
          <w:commentReference w:id="55"/>
        </w:r>
      </w:del>
      <w:commentRangeEnd w:id="56"/>
      <w:r w:rsidR="00867A22">
        <w:rPr>
          <w:rStyle w:val="CommentReference"/>
          <w:rFonts w:asciiTheme="minorHAnsi" w:hAnsiTheme="minorHAnsi"/>
        </w:rPr>
        <w:commentReference w:id="56"/>
      </w:r>
    </w:p>
    <w:p w14:paraId="3A748DA2" w14:textId="77777777" w:rsidR="007F460C" w:rsidRPr="000B6603" w:rsidRDefault="007F460C" w:rsidP="007F460C">
      <w:pPr>
        <w:pStyle w:val="Heading1"/>
      </w:pPr>
      <w:r>
        <w:t>Acknowledgements</w:t>
      </w:r>
    </w:p>
    <w:p w14:paraId="246A453D" w14:textId="3E21EE17" w:rsidR="007F460C" w:rsidRDefault="007F460C" w:rsidP="007F460C">
      <w:pPr>
        <w:pStyle w:val="BodyText"/>
      </w:pPr>
      <w:r w:rsidRPr="000B6603">
        <w:t xml:space="preserve">The authors are extremely grateful to </w:t>
      </w:r>
      <w:proofErr w:type="spellStart"/>
      <w:r w:rsidRPr="000B6603">
        <w:t>Graziella</w:t>
      </w:r>
      <w:proofErr w:type="spellEnd"/>
      <w:r w:rsidRPr="000B6603">
        <w:t xml:space="preserve"> </w:t>
      </w:r>
      <w:proofErr w:type="spellStart"/>
      <w:r w:rsidRPr="000B6603">
        <w:t>Moraes</w:t>
      </w:r>
      <w:proofErr w:type="spellEnd"/>
      <w:r w:rsidRPr="000B6603">
        <w:t xml:space="preserve"> Silva, James </w:t>
      </w:r>
      <w:proofErr w:type="spellStart"/>
      <w:r w:rsidRPr="000B6603">
        <w:t>Hollway</w:t>
      </w:r>
      <w:proofErr w:type="spellEnd"/>
      <w:r w:rsidRPr="000B6603">
        <w:t xml:space="preserve">, and Matias López for their support. The authors would also like </w:t>
      </w:r>
      <w:r w:rsidR="00E45889">
        <w:t>to thank</w:t>
      </w:r>
      <w:r w:rsidRPr="000B6603">
        <w:t xml:space="preserve"> Anna, Federico, Mario, Rodrigo</w:t>
      </w:r>
      <w:r w:rsidR="00E45889">
        <w:t>, and the two anonymous reviewers</w:t>
      </w:r>
      <w:r w:rsidRPr="000B6603">
        <w:t xml:space="preserve"> for their invaluable help.</w:t>
      </w:r>
    </w:p>
    <w:p w14:paraId="68FE0919" w14:textId="77777777" w:rsidR="007F460C" w:rsidRDefault="007F460C">
      <w:pPr>
        <w:pStyle w:val="BodyText"/>
      </w:pPr>
    </w:p>
    <w:p w14:paraId="4A1C7761" w14:textId="77777777" w:rsidR="00F72CFD" w:rsidRDefault="00000000">
      <w:pPr>
        <w:pStyle w:val="Heading1"/>
      </w:pPr>
      <w:bookmarkStart w:id="75" w:name="disclosure-statement"/>
      <w:bookmarkEnd w:id="49"/>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76" w:name="references"/>
      <w:bookmarkEnd w:id="75"/>
      <w:r>
        <w:t>References</w:t>
      </w:r>
    </w:p>
    <w:p w14:paraId="2DE1A63D" w14:textId="77777777" w:rsidR="0005175B" w:rsidRPr="0005175B" w:rsidRDefault="0005175B" w:rsidP="0005175B">
      <w:pPr>
        <w:pStyle w:val="BodyText"/>
      </w:pPr>
    </w:p>
    <w:p w14:paraId="5D01A098" w14:textId="1FF24AA8" w:rsidR="00F72CFD" w:rsidRDefault="00000000" w:rsidP="0005175B">
      <w:pPr>
        <w:pStyle w:val="Bibliography"/>
        <w:ind w:left="567" w:hanging="567"/>
      </w:pPr>
      <w:bookmarkStart w:id="77" w:name="ref-acker2021"/>
      <w:bookmarkStart w:id="78" w:name="refs"/>
      <w:r>
        <w:t xml:space="preserve">Acker, Antoine. 2021. “Amazon Development,” Oxford </w:t>
      </w:r>
      <w:r w:rsidR="00612003">
        <w:t>Research E</w:t>
      </w:r>
      <w:r>
        <w:t xml:space="preserve">ncyclopedia of </w:t>
      </w:r>
      <w:r w:rsidR="00612003">
        <w:t>Latin A</w:t>
      </w:r>
      <w:r>
        <w:t xml:space="preserve">merican history.,. </w:t>
      </w:r>
      <w:hyperlink r:id="rId19">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79" w:name="ref-allison2009"/>
      <w:bookmarkEnd w:id="77"/>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80" w:name="ref-andonova2014"/>
      <w:bookmarkEnd w:id="79"/>
      <w:proofErr w:type="spellStart"/>
      <w:r>
        <w:t>Andonova</w:t>
      </w:r>
      <w:proofErr w:type="spellEnd"/>
      <w:r>
        <w:t xml:space="preserve">, Liliana B. 2014. “Boomerangs to Partnerships? Explaining State Participation in Transnational Partnerships for Sustainability.”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47 (3): 481–515. </w:t>
      </w:r>
      <w:hyperlink r:id="rId20">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81" w:name="ref-arima2014"/>
      <w:bookmarkEnd w:id="80"/>
      <w:proofErr w:type="spellStart"/>
      <w:r w:rsidRPr="00115B69">
        <w:rPr>
          <w:lang w:val="pt-BR"/>
        </w:rPr>
        <w:t>Arima</w:t>
      </w:r>
      <w:proofErr w:type="spellEnd"/>
      <w:r w:rsidRPr="00115B69">
        <w:rPr>
          <w:lang w:val="pt-BR"/>
        </w:rPr>
        <w:t xml:space="preserve">, Eugenio Y., Paulo Barreto, Elis Araújo, </w:t>
      </w:r>
      <w:proofErr w:type="spellStart"/>
      <w:r w:rsidRPr="00115B69">
        <w:rPr>
          <w:lang w:val="pt-BR"/>
        </w:rPr>
        <w:t>and</w:t>
      </w:r>
      <w:proofErr w:type="spellEnd"/>
      <w:r w:rsidRPr="00115B69">
        <w:rPr>
          <w:lang w:val="pt-BR"/>
        </w:rPr>
        <w:t xml:space="preserve"> </w:t>
      </w:r>
      <w:proofErr w:type="spellStart"/>
      <w:r w:rsidRPr="00115B69">
        <w:rPr>
          <w:lang w:val="pt-BR"/>
        </w:rPr>
        <w:t>Britaldo</w:t>
      </w:r>
      <w:proofErr w:type="spellEnd"/>
      <w:r w:rsidRPr="00115B69">
        <w:rPr>
          <w:lang w:val="pt-BR"/>
        </w:rPr>
        <w:t xml:space="preserve"> Soares-Filho. </w:t>
      </w:r>
      <w:r>
        <w:t xml:space="preserve">2014. “Public Policies Can Reduce Tropical Deforestation: Lessons and Challenges from Brazil.” </w:t>
      </w:r>
      <w:r>
        <w:rPr>
          <w:i/>
          <w:iCs/>
        </w:rPr>
        <w:t>Land Use Policy</w:t>
      </w:r>
      <w:r>
        <w:t xml:space="preserve"> 41 (November): 465–73. </w:t>
      </w:r>
      <w:hyperlink r:id="rId21">
        <w:r>
          <w:rPr>
            <w:rStyle w:val="Hyperlink"/>
          </w:rPr>
          <w:t>https://doi.org/10.1016/j.landusepol.2014.06.026</w:t>
        </w:r>
      </w:hyperlink>
      <w:r>
        <w:t>.</w:t>
      </w:r>
    </w:p>
    <w:p w14:paraId="2FCE7FE9" w14:textId="77777777" w:rsidR="00F72CFD" w:rsidRDefault="00000000" w:rsidP="0005175B">
      <w:pPr>
        <w:pStyle w:val="Bibliography"/>
        <w:ind w:left="567" w:hanging="567"/>
      </w:pPr>
      <w:bookmarkStart w:id="82" w:name="ref-assunção2015"/>
      <w:bookmarkEnd w:id="81"/>
      <w:proofErr w:type="spellStart"/>
      <w:r>
        <w:lastRenderedPageBreak/>
        <w:t>Assunção</w:t>
      </w:r>
      <w:proofErr w:type="spellEnd"/>
      <w:r>
        <w:t xml:space="preserve">, </w:t>
      </w:r>
      <w:proofErr w:type="spellStart"/>
      <w:r>
        <w:t>Juliano</w:t>
      </w:r>
      <w:proofErr w:type="spellEnd"/>
      <w:r>
        <w:t xml:space="preserve">, Clarissa Gandour, and Rudi Rocha. 2015. “Deforestation Slowdown in the Brazilian Amazon: Prices or Policies?” </w:t>
      </w:r>
      <w:r>
        <w:rPr>
          <w:i/>
          <w:iCs/>
        </w:rPr>
        <w:t>Environment and Development Economics</w:t>
      </w:r>
      <w:r>
        <w:t xml:space="preserve"> 20 (6): 697–722. </w:t>
      </w:r>
      <w:hyperlink r:id="rId22">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83" w:name="ref-bacchi1999"/>
      <w:bookmarkEnd w:id="82"/>
      <w:proofErr w:type="spellStart"/>
      <w:r>
        <w:t>Bacchi</w:t>
      </w:r>
      <w:proofErr w:type="spellEnd"/>
      <w:r>
        <w:t xml:space="preserve">, Carol Lee. 1999. “Women, Policy and Politics: The Construction of Policy Problems.” </w:t>
      </w:r>
      <w:hyperlink r:id="rId23">
        <w:r w:rsidRPr="00115B69">
          <w:rPr>
            <w:rStyle w:val="Hyperlink"/>
            <w:lang w:val="pt-BR"/>
          </w:rPr>
          <w:t>https://doi.org/10.4135/9781446217887</w:t>
        </w:r>
      </w:hyperlink>
      <w:r w:rsidRPr="00115B69">
        <w:rPr>
          <w:lang w:val="pt-BR"/>
        </w:rPr>
        <w:t>.</w:t>
      </w:r>
    </w:p>
    <w:p w14:paraId="4CBEDC86" w14:textId="77777777" w:rsidR="00F72CFD" w:rsidRPr="004F5131" w:rsidRDefault="00000000" w:rsidP="0005175B">
      <w:pPr>
        <w:pStyle w:val="Bibliography"/>
        <w:ind w:left="567" w:hanging="567"/>
      </w:pPr>
      <w:bookmarkStart w:id="84" w:name="ref-becker2005"/>
      <w:bookmarkEnd w:id="83"/>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r>
        <w:fldChar w:fldCharType="begin"/>
      </w:r>
      <w:r w:rsidRPr="00D24182">
        <w:rPr>
          <w:lang w:val="it-CH"/>
          <w:rPrChange w:id="85" w:author="Henrique  Sposito" w:date="2023-04-25T11:47:00Z">
            <w:rPr/>
          </w:rPrChange>
        </w:rPr>
        <w:instrText>HYPERLINK "https://doi.org/10.1590/S0103-40142005000100005" \h</w:instrText>
      </w:r>
      <w:r>
        <w:fldChar w:fldCharType="separate"/>
      </w:r>
      <w:r w:rsidRPr="004F5131">
        <w:rPr>
          <w:rStyle w:val="Hyperlink"/>
        </w:rPr>
        <w:t>https://doi.org/10.1590/S0103-40142005000100005</w:t>
      </w:r>
      <w:r>
        <w:rPr>
          <w:rStyle w:val="Hyperlink"/>
        </w:rPr>
        <w:fldChar w:fldCharType="end"/>
      </w:r>
      <w:r w:rsidRPr="004F5131">
        <w:t>.</w:t>
      </w:r>
    </w:p>
    <w:p w14:paraId="511EEF6C" w14:textId="77777777" w:rsidR="00F72CFD" w:rsidRDefault="00000000" w:rsidP="0005175B">
      <w:pPr>
        <w:pStyle w:val="Bibliography"/>
        <w:ind w:left="567" w:hanging="567"/>
      </w:pPr>
      <w:bookmarkStart w:id="86" w:name="ref-calderwood2020"/>
      <w:bookmarkEnd w:id="84"/>
      <w:r>
        <w:t xml:space="preserve">Calderwood, Kevin J. 2020. “Going Global: Climate Change Discourse in Presidential Communications.” </w:t>
      </w:r>
      <w:r>
        <w:rPr>
          <w:i/>
          <w:iCs/>
        </w:rPr>
        <w:t>Environmental Communication</w:t>
      </w:r>
      <w:r>
        <w:t xml:space="preserve"> 14 (1): 52–67. </w:t>
      </w:r>
      <w:hyperlink r:id="rId24">
        <w:r>
          <w:rPr>
            <w:rStyle w:val="Hyperlink"/>
          </w:rPr>
          <w:t>https://doi.org/10.1080/17524032.2019.1592005</w:t>
        </w:r>
      </w:hyperlink>
      <w:r>
        <w:t>.</w:t>
      </w:r>
    </w:p>
    <w:p w14:paraId="2AD3EDE8" w14:textId="77777777" w:rsidR="00F72CFD" w:rsidRDefault="00000000" w:rsidP="0005175B">
      <w:pPr>
        <w:pStyle w:val="Bibliography"/>
        <w:ind w:left="567" w:hanging="567"/>
      </w:pPr>
      <w:bookmarkStart w:id="87" w:name="ref-campbell2015"/>
      <w:bookmarkEnd w:id="86"/>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Pr="004F5131" w:rsidRDefault="00000000" w:rsidP="0005175B">
      <w:pPr>
        <w:pStyle w:val="Bibliography"/>
        <w:ind w:left="567" w:hanging="567"/>
        <w:rPr>
          <w:lang w:val="pt-BR"/>
        </w:rPr>
      </w:pPr>
      <w:bookmarkStart w:id="88" w:name="ref-capelari2023"/>
      <w:bookmarkEnd w:id="87"/>
      <w:proofErr w:type="spellStart"/>
      <w:r>
        <w:t>Capelari</w:t>
      </w:r>
      <w:proofErr w:type="spellEnd"/>
      <w:r>
        <w:t xml:space="preserve">, Mauro Guilherme </w:t>
      </w:r>
      <w:proofErr w:type="spellStart"/>
      <w:r>
        <w:t>Maidana</w:t>
      </w:r>
      <w:proofErr w:type="spellEnd"/>
      <w:r>
        <w:t xml:space="preserve">, Ana </w:t>
      </w:r>
      <w:proofErr w:type="spellStart"/>
      <w:r>
        <w:t>Karine</w:t>
      </w:r>
      <w:proofErr w:type="spellEnd"/>
      <w:r>
        <w:t xml:space="preserv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r w:rsidRPr="004F5131">
        <w:rPr>
          <w:i/>
          <w:iCs/>
          <w:lang w:val="pt-BR"/>
        </w:rPr>
        <w:t>Latin American Perspectives</w:t>
      </w:r>
      <w:r w:rsidRPr="004F5131">
        <w:rPr>
          <w:lang w:val="pt-BR"/>
        </w:rPr>
        <w:t xml:space="preserve"> 0 (0). </w:t>
      </w:r>
      <w:hyperlink r:id="rId25">
        <w:r w:rsidRPr="004F5131">
          <w:rPr>
            <w:rStyle w:val="Hyperlink"/>
            <w:lang w:val="pt-BR"/>
          </w:rPr>
          <w:t>https://doi.org/10.1177/0094582X221148714</w:t>
        </w:r>
      </w:hyperlink>
      <w:r w:rsidRPr="004F5131">
        <w:rPr>
          <w:lang w:val="pt-BR"/>
        </w:rPr>
        <w:t>.</w:t>
      </w:r>
    </w:p>
    <w:p w14:paraId="7649D0C4" w14:textId="77777777" w:rsidR="00F72CFD" w:rsidRPr="004F5131" w:rsidRDefault="00000000" w:rsidP="0005175B">
      <w:pPr>
        <w:pStyle w:val="Bibliography"/>
        <w:ind w:left="567" w:hanging="567"/>
        <w:rPr>
          <w:lang w:val="pt-BR"/>
        </w:rPr>
      </w:pPr>
      <w:bookmarkStart w:id="89" w:name="ref-capobianco2019"/>
      <w:bookmarkEnd w:id="88"/>
      <w:r w:rsidRPr="004F5131">
        <w:rPr>
          <w:lang w:val="pt-BR"/>
        </w:rPr>
        <w:t xml:space="preserve">Capobianco, João Paulo. </w:t>
      </w:r>
      <w:r w:rsidRPr="00645E43">
        <w:t>2019. “</w:t>
      </w:r>
      <w:proofErr w:type="spellStart"/>
      <w:r w:rsidRPr="00645E43">
        <w:t>Avances</w:t>
      </w:r>
      <w:proofErr w:type="spellEnd"/>
      <w:r w:rsidRPr="00645E43">
        <w:t xml:space="preserve"> y </w:t>
      </w:r>
      <w:proofErr w:type="spellStart"/>
      <w:r w:rsidRPr="00645E43">
        <w:t>retrocesos</w:t>
      </w:r>
      <w:proofErr w:type="spellEnd"/>
      <w:r w:rsidRPr="00645E43">
        <w:t xml:space="preserve"> de la </w:t>
      </w:r>
      <w:proofErr w:type="spellStart"/>
      <w:r w:rsidRPr="00645E43">
        <w:t>sostenibilidad</w:t>
      </w:r>
      <w:proofErr w:type="spellEnd"/>
      <w:r w:rsidRPr="00645E43">
        <w:t xml:space="preserve"> </w:t>
      </w:r>
      <w:proofErr w:type="spellStart"/>
      <w:r w:rsidRPr="00645E43">
        <w:t>en</w:t>
      </w:r>
      <w:proofErr w:type="spellEnd"/>
      <w:r w:rsidRPr="00645E43">
        <w:t xml:space="preserve"> la Amazonia: un </w:t>
      </w:r>
      <w:proofErr w:type="spellStart"/>
      <w:r w:rsidRPr="00645E43">
        <w:t>análisis</w:t>
      </w:r>
      <w:proofErr w:type="spellEnd"/>
      <w:r w:rsidRPr="00645E43">
        <w:t xml:space="preserve"> de la </w:t>
      </w:r>
      <w:proofErr w:type="spellStart"/>
      <w:r w:rsidRPr="00645E43">
        <w:t>gobernanza</w:t>
      </w:r>
      <w:proofErr w:type="spellEnd"/>
      <w:r w:rsidRPr="00645E43">
        <w:t xml:space="preserve"> </w:t>
      </w:r>
      <w:proofErr w:type="spellStart"/>
      <w:r w:rsidRPr="00645E43">
        <w:t>socioambiental</w:t>
      </w:r>
      <w:proofErr w:type="spellEnd"/>
      <w:r w:rsidRPr="00645E43">
        <w:t xml:space="preserve"> </w:t>
      </w:r>
      <w:proofErr w:type="spellStart"/>
      <w:r w:rsidRPr="00645E43">
        <w:t>en</w:t>
      </w:r>
      <w:proofErr w:type="spellEnd"/>
      <w:r w:rsidRPr="00645E43">
        <w:t xml:space="preserve"> la Amazonia,” January. </w:t>
      </w:r>
      <w:hyperlink r:id="rId26">
        <w:r w:rsidRPr="004F5131">
          <w:rPr>
            <w:rStyle w:val="Hyperlink"/>
            <w:lang w:val="pt-BR"/>
          </w:rPr>
          <w:t>https://gredos.usal.es/handle/10366/139311</w:t>
        </w:r>
      </w:hyperlink>
      <w:r w:rsidRPr="004F5131">
        <w:rPr>
          <w:lang w:val="pt-BR"/>
        </w:rPr>
        <w:t>.</w:t>
      </w:r>
    </w:p>
    <w:p w14:paraId="08DAF03C" w14:textId="77777777" w:rsidR="00F72CFD" w:rsidRPr="00115B69" w:rsidRDefault="00000000" w:rsidP="0005175B">
      <w:pPr>
        <w:pStyle w:val="Bibliography"/>
        <w:ind w:left="567" w:hanging="567"/>
        <w:rPr>
          <w:lang w:val="pt-BR"/>
        </w:rPr>
      </w:pPr>
      <w:bookmarkStart w:id="90" w:name="ref-capobianco2021"/>
      <w:bookmarkEnd w:id="89"/>
      <w:r w:rsidRPr="00A542E4">
        <w:rPr>
          <w:lang w:val="pt-BR"/>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91" w:name="ref-cezar2020"/>
      <w:bookmarkEnd w:id="90"/>
      <w:r w:rsidRPr="004F5131">
        <w:rPr>
          <w:lang w:val="pt-BR"/>
        </w:rPr>
        <w:t xml:space="preserve">Cezar, Rodrigo Fagundes. </w:t>
      </w:r>
      <w:r>
        <w:t xml:space="preserve">2020. “Brazilian Presidential Speeches from 1985 to July 2020.” </w:t>
      </w:r>
      <w:hyperlink r:id="rId27">
        <w:r>
          <w:rPr>
            <w:rStyle w:val="Hyperlink"/>
          </w:rPr>
          <w:t>https://dataverse.harvard.edu/dataset.xhtml?persistentId=doi:10.7910/DVN/M9UU09</w:t>
        </w:r>
      </w:hyperlink>
      <w:r>
        <w:t>.</w:t>
      </w:r>
    </w:p>
    <w:p w14:paraId="501E9A11" w14:textId="77777777" w:rsidR="00F72CFD" w:rsidRPr="00D24182" w:rsidRDefault="00000000" w:rsidP="0005175B">
      <w:pPr>
        <w:pStyle w:val="Bibliography"/>
        <w:ind w:left="567" w:hanging="567"/>
        <w:rPr>
          <w:lang w:val="it-CH"/>
          <w:rPrChange w:id="92" w:author="Henrique  Sposito" w:date="2023-04-25T11:47:00Z">
            <w:rPr/>
          </w:rPrChange>
        </w:rPr>
      </w:pPr>
      <w:bookmarkStart w:id="93" w:name="ref-collinson1999"/>
      <w:bookmarkEnd w:id="91"/>
      <w:r>
        <w:t>Collinson, Sarah. 1999. “’Issue-</w:t>
      </w:r>
      <w:proofErr w:type="spellStart"/>
      <w:r>
        <w:t>Systems’,’multi</w:t>
      </w:r>
      <w:proofErr w:type="spellEnd"/>
      <w:r>
        <w:t xml:space="preserve">-Level Games’ and the Analysis of the EU’s External Commercial and Associated Policies: A Research Agenda.” </w:t>
      </w:r>
      <w:r w:rsidRPr="00D24182">
        <w:rPr>
          <w:i/>
          <w:iCs/>
          <w:lang w:val="it-CH"/>
          <w:rPrChange w:id="94" w:author="Henrique  Sposito" w:date="2023-04-25T11:47:00Z">
            <w:rPr>
              <w:i/>
              <w:iCs/>
            </w:rPr>
          </w:rPrChange>
        </w:rPr>
        <w:t>Journal of European Public Policy</w:t>
      </w:r>
      <w:r w:rsidRPr="00D24182">
        <w:rPr>
          <w:lang w:val="it-CH"/>
          <w:rPrChange w:id="95" w:author="Henrique  Sposito" w:date="2023-04-25T11:47:00Z">
            <w:rPr/>
          </w:rPrChange>
        </w:rPr>
        <w:t xml:space="preserve"> 6 (2): 206–24.</w:t>
      </w:r>
    </w:p>
    <w:p w14:paraId="41096EA5" w14:textId="77777777" w:rsidR="00F72CFD" w:rsidRPr="00115B69" w:rsidRDefault="00000000" w:rsidP="0005175B">
      <w:pPr>
        <w:pStyle w:val="Bibliography"/>
        <w:ind w:left="567" w:hanging="567"/>
        <w:rPr>
          <w:lang w:val="pt-BR"/>
        </w:rPr>
      </w:pPr>
      <w:bookmarkStart w:id="96" w:name="ref-couto2021"/>
      <w:bookmarkEnd w:id="93"/>
      <w:r w:rsidRPr="00D24182">
        <w:rPr>
          <w:lang w:val="it-CH"/>
          <w:rPrChange w:id="97" w:author="Henrique  Sposito" w:date="2023-04-25T11:47:00Z">
            <w:rPr/>
          </w:rPrChange>
        </w:rPr>
        <w:t xml:space="preserve">Couto, Lucas, Andéliton Soares, and Bernardo Livramento. </w:t>
      </w:r>
      <w:r w:rsidRPr="00115B69">
        <w:rPr>
          <w:lang w:val="pt-BR"/>
        </w:rPr>
        <w:t xml:space="preserve">2021. “Presidencialismo de Coalizão: Conceito e Aplicação.” </w:t>
      </w:r>
      <w:r w:rsidRPr="00115B69">
        <w:rPr>
          <w:i/>
          <w:iCs/>
          <w:lang w:val="pt-BR"/>
        </w:rPr>
        <w:t xml:space="preserve">Revista Brasileira de Ciência </w:t>
      </w:r>
      <w:proofErr w:type="gramStart"/>
      <w:r w:rsidRPr="00115B69">
        <w:rPr>
          <w:i/>
          <w:iCs/>
          <w:lang w:val="pt-BR"/>
        </w:rPr>
        <w:t>Politica</w:t>
      </w:r>
      <w:proofErr w:type="gramEnd"/>
      <w:r w:rsidRPr="00115B69">
        <w:rPr>
          <w:lang w:val="pt-BR"/>
        </w:rPr>
        <w:t>.</w:t>
      </w:r>
    </w:p>
    <w:p w14:paraId="21E67C12" w14:textId="77777777" w:rsidR="00F72CFD" w:rsidRDefault="00000000" w:rsidP="0005175B">
      <w:pPr>
        <w:pStyle w:val="Bibliography"/>
        <w:ind w:left="567" w:hanging="567"/>
      </w:pPr>
      <w:bookmarkStart w:id="98" w:name="ref-silva2019"/>
      <w:bookmarkEnd w:id="96"/>
      <w:r w:rsidRPr="00115B69">
        <w:rPr>
          <w:lang w:val="pt-BR"/>
        </w:rPr>
        <w:t xml:space="preserve">Da Silva, </w:t>
      </w:r>
      <w:proofErr w:type="spellStart"/>
      <w:r w:rsidRPr="00115B69">
        <w:rPr>
          <w:lang w:val="pt-BR"/>
        </w:rPr>
        <w:t>Antonio</w:t>
      </w:r>
      <w:proofErr w:type="spellEnd"/>
      <w:r w:rsidRPr="00115B69">
        <w:rPr>
          <w:lang w:val="pt-BR"/>
        </w:rPr>
        <w:t xml:space="preserve"> José Bacelar, </w:t>
      </w:r>
      <w:proofErr w:type="spellStart"/>
      <w:r w:rsidRPr="00115B69">
        <w:rPr>
          <w:lang w:val="pt-BR"/>
        </w:rPr>
        <w:t>and</w:t>
      </w:r>
      <w:proofErr w:type="spellEnd"/>
      <w:r w:rsidRPr="00115B69">
        <w:rPr>
          <w:lang w:val="pt-BR"/>
        </w:rPr>
        <w:t xml:space="preserve"> Erika </w:t>
      </w:r>
      <w:proofErr w:type="spellStart"/>
      <w:r w:rsidRPr="00115B69">
        <w:rPr>
          <w:lang w:val="pt-BR"/>
        </w:rPr>
        <w:t>Robb</w:t>
      </w:r>
      <w:proofErr w:type="spellEnd"/>
      <w:r w:rsidRPr="00115B69">
        <w:rPr>
          <w:lang w:val="pt-BR"/>
        </w:rPr>
        <w:t xml:space="preserve"> </w:t>
      </w:r>
      <w:proofErr w:type="spellStart"/>
      <w:r w:rsidRPr="00115B69">
        <w:rPr>
          <w:lang w:val="pt-BR"/>
        </w:rPr>
        <w:t>Larkins</w:t>
      </w:r>
      <w:proofErr w:type="spellEnd"/>
      <w:r w:rsidRPr="00115B69">
        <w:rPr>
          <w:lang w:val="pt-BR"/>
        </w:rPr>
        <w:t xml:space="preserve">.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99" w:name="ref-drummond2006"/>
      <w:bookmarkEnd w:id="98"/>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8">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100" w:name="ref-fairfield2017"/>
      <w:bookmarkEnd w:id="99"/>
      <w:r>
        <w:t xml:space="preserve">Fairfield, Tasha, and Candelaria </w:t>
      </w:r>
      <w:proofErr w:type="spellStart"/>
      <w:r>
        <w:t>Garay</w:t>
      </w:r>
      <w:proofErr w:type="spellEnd"/>
      <w:r>
        <w:t xml:space="preserve">. 2017. “Redistribution Under the Right in Latin America: Electoral Competition and Organized Actors in Policymaking.”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50 (14): 1871–1906. </w:t>
      </w:r>
      <w:hyperlink r:id="rId29">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101" w:name="ref-franchini2019"/>
      <w:bookmarkEnd w:id="100"/>
      <w:r w:rsidRPr="00115B69">
        <w:rPr>
          <w:lang w:val="pt-BR"/>
        </w:rPr>
        <w:lastRenderedPageBreak/>
        <w:t xml:space="preserve">Franchini, Matias Alejandro, </w:t>
      </w:r>
      <w:proofErr w:type="spellStart"/>
      <w:r w:rsidRPr="00115B69">
        <w:rPr>
          <w:lang w:val="pt-BR"/>
        </w:rPr>
        <w:t>and</w:t>
      </w:r>
      <w:proofErr w:type="spellEnd"/>
      <w:r w:rsidRPr="00115B69">
        <w:rPr>
          <w:lang w:val="pt-BR"/>
        </w:rPr>
        <w:t xml:space="preserve"> Eduardo Viola. </w:t>
      </w:r>
      <w:r>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w:t>
      </w:r>
      <w:proofErr w:type="spellStart"/>
      <w:r w:rsidRPr="00115B69">
        <w:rPr>
          <w:lang w:val="pt-BR"/>
        </w:rPr>
        <w:t>September</w:t>
      </w:r>
      <w:proofErr w:type="spellEnd"/>
      <w:r w:rsidRPr="00115B69">
        <w:rPr>
          <w:lang w:val="pt-BR"/>
        </w:rPr>
        <w:t xml:space="preserve">). </w:t>
      </w:r>
      <w:r>
        <w:fldChar w:fldCharType="begin"/>
      </w:r>
      <w:r w:rsidRPr="00D24182">
        <w:rPr>
          <w:lang w:val="it-CH"/>
          <w:rPrChange w:id="102" w:author="Henrique  Sposito" w:date="2023-04-25T11:47:00Z">
            <w:rPr/>
          </w:rPrChange>
        </w:rPr>
        <w:instrText>HYPERLINK "https://doi.org/10.1590/0034-7329201900205" \h</w:instrText>
      </w:r>
      <w:r>
        <w:fldChar w:fldCharType="separate"/>
      </w:r>
      <w:r w:rsidRPr="00115B69">
        <w:rPr>
          <w:rStyle w:val="Hyperlink"/>
          <w:lang w:val="pt-BR"/>
        </w:rPr>
        <w:t>https://doi.org/10.1590/0034-7329201900205</w:t>
      </w:r>
      <w:r>
        <w:rPr>
          <w:rStyle w:val="Hyperlink"/>
          <w:lang w:val="pt-BR"/>
        </w:rPr>
        <w:fldChar w:fldCharType="end"/>
      </w:r>
      <w:r w:rsidRPr="00115B69">
        <w:rPr>
          <w:lang w:val="pt-BR"/>
        </w:rPr>
        <w:t>.</w:t>
      </w:r>
    </w:p>
    <w:p w14:paraId="2F004E74" w14:textId="77777777" w:rsidR="00F72CFD" w:rsidRPr="004F5131" w:rsidRDefault="00000000" w:rsidP="0005175B">
      <w:pPr>
        <w:pStyle w:val="Bibliography"/>
        <w:ind w:left="567" w:hanging="567"/>
      </w:pPr>
      <w:bookmarkStart w:id="103" w:name="ref-grangeia2017"/>
      <w:bookmarkEnd w:id="101"/>
      <w:proofErr w:type="spellStart"/>
      <w:r w:rsidRPr="00115B69">
        <w:rPr>
          <w:lang w:val="pt-BR"/>
        </w:rPr>
        <w:t>Grangeia</w:t>
      </w:r>
      <w:proofErr w:type="spellEnd"/>
      <w:r w:rsidRPr="00115B69">
        <w:rPr>
          <w:lang w:val="pt-BR"/>
        </w:rPr>
        <w:t xml:space="preserve">, Mario </w:t>
      </w:r>
      <w:proofErr w:type="spellStart"/>
      <w:r w:rsidRPr="00115B69">
        <w:rPr>
          <w:lang w:val="pt-BR"/>
        </w:rPr>
        <w:t>Luis</w:t>
      </w:r>
      <w:proofErr w:type="spellEnd"/>
      <w:r w:rsidRPr="00115B69">
        <w:rPr>
          <w:lang w:val="pt-BR"/>
        </w:rPr>
        <w:t xml:space="preserve">. 2017. “Desigualdade e Política Social No Discurso Dos Governos Vargas e Entre 1985 e 2016.” </w:t>
      </w:r>
      <w:r w:rsidRPr="004F5131">
        <w:rPr>
          <w:i/>
          <w:iCs/>
        </w:rPr>
        <w:t>Revista Brasileira de Sociologia - RBS</w:t>
      </w:r>
      <w:r w:rsidRPr="004F5131">
        <w:t xml:space="preserve"> 5 (10). </w:t>
      </w:r>
      <w:hyperlink r:id="rId30">
        <w:r w:rsidRPr="004F5131">
          <w:rPr>
            <w:rStyle w:val="Hyperlink"/>
          </w:rPr>
          <w:t>https://doi.org/10.20336/rbs.210</w:t>
        </w:r>
      </w:hyperlink>
      <w:r w:rsidRPr="004F5131">
        <w:t>.</w:t>
      </w:r>
    </w:p>
    <w:p w14:paraId="39CE8F48" w14:textId="77777777" w:rsidR="00F72CFD" w:rsidRDefault="00000000" w:rsidP="0005175B">
      <w:pPr>
        <w:pStyle w:val="Bibliography"/>
        <w:ind w:left="567" w:hanging="567"/>
      </w:pPr>
      <w:bookmarkStart w:id="104" w:name="ref-grimmer2022"/>
      <w:bookmarkEnd w:id="103"/>
      <w:r w:rsidRPr="00A542E4">
        <w:t xml:space="preserve">Grimmer, Justin, Margaret E. Roberts, and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105" w:name="ref-hecht1990"/>
      <w:bookmarkEnd w:id="104"/>
      <w:r>
        <w:t xml:space="preserve">Hecht, Susanna, and Alexander Cockburn. 1990. </w:t>
      </w:r>
      <w:r>
        <w:rPr>
          <w:i/>
          <w:iCs/>
        </w:rPr>
        <w:t>The Fate of the Forest: Developers, Destroyers, and Defenders of the Amazon, Updated Edition</w:t>
      </w:r>
      <w:r>
        <w:t xml:space="preserve">. Chicago, IL: University of Chicago Press. </w:t>
      </w:r>
      <w:hyperlink r:id="rId31">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106" w:name="ref-hochstetler2021"/>
      <w:bookmarkEnd w:id="105"/>
      <w:r>
        <w:t xml:space="preserve">Hochstetler, Kathryn. 2021. “Climate Institutions in Brazil: Three Decades of Building and Dismantling Climate Capacity.” </w:t>
      </w:r>
      <w:r>
        <w:rPr>
          <w:i/>
          <w:iCs/>
        </w:rPr>
        <w:t>Environmental Politics</w:t>
      </w:r>
      <w:r>
        <w:t xml:space="preserve"> 30 (sup1): 49–70. </w:t>
      </w:r>
      <w:hyperlink r:id="rId32">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107" w:name="ref-hochstetler2007"/>
      <w:bookmarkEnd w:id="106"/>
      <w:r>
        <w:t xml:space="preserve">Hochstetler, Kathryn, and Margaret E. Keck. 2007. </w:t>
      </w:r>
      <w:r>
        <w:rPr>
          <w:i/>
          <w:iCs/>
        </w:rPr>
        <w:t>Greening Brazil: Environmental Activism in State and Society</w:t>
      </w:r>
      <w:r>
        <w:t xml:space="preserve">. </w:t>
      </w:r>
      <w:hyperlink r:id="rId33">
        <w:r w:rsidRPr="00115B69">
          <w:rPr>
            <w:rStyle w:val="Hyperlink"/>
            <w:lang w:val="pt-BR"/>
          </w:rPr>
          <w:t>https://doi.org/10.1215/9780822390596</w:t>
        </w:r>
      </w:hyperlink>
      <w:r w:rsidRPr="00115B69">
        <w:rPr>
          <w:lang w:val="pt-BR"/>
        </w:rPr>
        <w:t>.</w:t>
      </w:r>
    </w:p>
    <w:p w14:paraId="44F73055" w14:textId="77777777" w:rsidR="00F72CFD" w:rsidRPr="00A542E4" w:rsidRDefault="00000000" w:rsidP="0005175B">
      <w:pPr>
        <w:pStyle w:val="Bibliography"/>
        <w:ind w:left="567" w:hanging="567"/>
      </w:pPr>
      <w:bookmarkStart w:id="108" w:name="ref-horochovski2016"/>
      <w:bookmarkEnd w:id="107"/>
      <w:proofErr w:type="spellStart"/>
      <w:r w:rsidRPr="00115B69">
        <w:rPr>
          <w:lang w:val="pt-BR"/>
        </w:rPr>
        <w:t>Horochovski</w:t>
      </w:r>
      <w:proofErr w:type="spellEnd"/>
      <w:r w:rsidRPr="00115B69">
        <w:rPr>
          <w:lang w:val="pt-BR"/>
        </w:rPr>
        <w:t xml:space="preserve">, Rodrigo Rossi, Ivan Jairo </w:t>
      </w:r>
      <w:proofErr w:type="spellStart"/>
      <w:r w:rsidRPr="00115B69">
        <w:rPr>
          <w:lang w:val="pt-BR"/>
        </w:rPr>
        <w:t>Junckes</w:t>
      </w:r>
      <w:proofErr w:type="spellEnd"/>
      <w:r w:rsidRPr="00115B69">
        <w:rPr>
          <w:lang w:val="pt-BR"/>
        </w:rPr>
        <w:t xml:space="preserve">, </w:t>
      </w:r>
      <w:proofErr w:type="spellStart"/>
      <w:r w:rsidRPr="00115B69">
        <w:rPr>
          <w:lang w:val="pt-BR"/>
        </w:rPr>
        <w:t>Liliani</w:t>
      </w:r>
      <w:proofErr w:type="spellEnd"/>
      <w:r w:rsidRPr="00115B69">
        <w:rPr>
          <w:lang w:val="pt-BR"/>
        </w:rPr>
        <w:t xml:space="preserve"> Marilia </w:t>
      </w:r>
      <w:proofErr w:type="spellStart"/>
      <w:r w:rsidRPr="00115B69">
        <w:rPr>
          <w:lang w:val="pt-BR"/>
        </w:rPr>
        <w:t>Tiepolo</w:t>
      </w:r>
      <w:proofErr w:type="spellEnd"/>
      <w:r w:rsidRPr="00115B69">
        <w:rPr>
          <w:lang w:val="pt-BR"/>
        </w:rPr>
        <w:t xml:space="preserve">, </w:t>
      </w:r>
      <w:proofErr w:type="spellStart"/>
      <w:r w:rsidRPr="00115B69">
        <w:rPr>
          <w:lang w:val="pt-BR"/>
        </w:rPr>
        <w:t>Neilor</w:t>
      </w:r>
      <w:proofErr w:type="spellEnd"/>
      <w:r w:rsidRPr="00115B69">
        <w:rPr>
          <w:lang w:val="pt-BR"/>
        </w:rPr>
        <w:t xml:space="preserve"> Fermino Camargo, </w:t>
      </w:r>
      <w:proofErr w:type="spellStart"/>
      <w:r w:rsidRPr="00115B69">
        <w:rPr>
          <w:lang w:val="pt-BR"/>
        </w:rPr>
        <w:t>and</w:t>
      </w:r>
      <w:proofErr w:type="spellEnd"/>
      <w:r w:rsidRPr="00115B69">
        <w:rPr>
          <w:lang w:val="pt-BR"/>
        </w:rPr>
        <w:t xml:space="preserve"> Paulo Henrique Carneiro Marques. 2016. “As Mudanças No código Florestal Brasileiro: Uma análise de gênero, Ideologia Partidária e Financiamento de Campanha Das Bancadas Parlamentares.” </w:t>
      </w:r>
      <w:proofErr w:type="spellStart"/>
      <w:r w:rsidRPr="00A542E4">
        <w:rPr>
          <w:i/>
          <w:iCs/>
        </w:rPr>
        <w:t>Guaju</w:t>
      </w:r>
      <w:proofErr w:type="spellEnd"/>
      <w:r w:rsidRPr="00A542E4">
        <w:t xml:space="preserve"> 2 (2): 3–25.</w:t>
      </w:r>
    </w:p>
    <w:p w14:paraId="5A0605D1" w14:textId="77777777" w:rsidR="00F72CFD" w:rsidRDefault="00000000" w:rsidP="0005175B">
      <w:pPr>
        <w:pStyle w:val="Bibliography"/>
        <w:ind w:left="567" w:hanging="567"/>
      </w:pPr>
      <w:bookmarkStart w:id="109" w:name="ref-keck1998"/>
      <w:bookmarkEnd w:id="108"/>
      <w:r w:rsidRPr="00A542E4">
        <w:t xml:space="preserve">Keck, Margaret E., and Kathryn </w:t>
      </w:r>
      <w:proofErr w:type="spellStart"/>
      <w:r w:rsidRPr="00A542E4">
        <w:t>Sikkink</w:t>
      </w:r>
      <w:proofErr w:type="spellEnd"/>
      <w:r w:rsidRPr="00A542E4">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110" w:name="ref-lopez2023"/>
      <w:bookmarkEnd w:id="109"/>
      <w:r>
        <w:t xml:space="preserve">López, Matias. 2023. “Unlikely Expropriators: Why Right-Wing Parties Implemented Agrarian Reform in Democratic Brazil.” </w:t>
      </w:r>
      <w:r>
        <w:rPr>
          <w:i/>
          <w:iCs/>
        </w:rPr>
        <w:t>Journal of Latin American Studies</w:t>
      </w:r>
      <w:r>
        <w:t xml:space="preserve">. </w:t>
      </w:r>
      <w:hyperlink r:id="rId34">
        <w:r>
          <w:rPr>
            <w:rStyle w:val="Hyperlink"/>
          </w:rPr>
          <w:t>https://doi.org/10.1017/S0022216X23000044</w:t>
        </w:r>
      </w:hyperlink>
      <w:r>
        <w:t>.</w:t>
      </w:r>
    </w:p>
    <w:p w14:paraId="6780B4A7" w14:textId="77777777" w:rsidR="00F72CFD" w:rsidRDefault="00000000" w:rsidP="0005175B">
      <w:pPr>
        <w:pStyle w:val="Bibliography"/>
        <w:ind w:left="567" w:hanging="567"/>
      </w:pPr>
      <w:bookmarkStart w:id="111" w:name="ref-macaulay2017"/>
      <w:bookmarkEnd w:id="110"/>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112" w:name="ref-marquardt2022"/>
      <w:bookmarkEnd w:id="111"/>
      <w:proofErr w:type="spellStart"/>
      <w:r w:rsidRPr="00A542E4">
        <w:rPr>
          <w:lang w:val="pt-BR"/>
        </w:rPr>
        <w:t>Marquardt</w:t>
      </w:r>
      <w:proofErr w:type="spellEnd"/>
      <w:r w:rsidRPr="00A542E4">
        <w:rPr>
          <w:lang w:val="pt-BR"/>
        </w:rPr>
        <w:t xml:space="preserve">, Jens, M. Cecilia Oliveira, </w:t>
      </w:r>
      <w:proofErr w:type="spellStart"/>
      <w:r w:rsidRPr="00A542E4">
        <w:rPr>
          <w:lang w:val="pt-BR"/>
        </w:rPr>
        <w:t>and</w:t>
      </w:r>
      <w:proofErr w:type="spellEnd"/>
      <w:r w:rsidRPr="00A542E4">
        <w:rPr>
          <w:lang w:val="pt-BR"/>
        </w:rPr>
        <w:t xml:space="preserve"> Markus </w:t>
      </w:r>
      <w:proofErr w:type="spellStart"/>
      <w:r w:rsidRPr="00A542E4">
        <w:rPr>
          <w:lang w:val="pt-BR"/>
        </w:rPr>
        <w:t>Lederer</w:t>
      </w:r>
      <w:proofErr w:type="spellEnd"/>
      <w:r w:rsidRPr="00A542E4">
        <w:rPr>
          <w:lang w:val="pt-BR"/>
        </w:rPr>
        <w:t xml:space="preserve">. </w:t>
      </w:r>
      <w:r>
        <w:t xml:space="preserve">2022. “Same, Same but Different? How Democratically Elected Right-Wing Populists Shape Climate Change Policymaking.” </w:t>
      </w:r>
      <w:r>
        <w:rPr>
          <w:i/>
          <w:iCs/>
        </w:rPr>
        <w:t>Environmental Politics</w:t>
      </w:r>
      <w:r>
        <w:t xml:space="preserve">, </w:t>
      </w:r>
      <w:proofErr w:type="gramStart"/>
      <w:r>
        <w:t>April,</w:t>
      </w:r>
      <w:proofErr w:type="gramEnd"/>
      <w:r>
        <w:t xml:space="preserve"> 1–24. </w:t>
      </w:r>
      <w:hyperlink r:id="rId35">
        <w:r>
          <w:rPr>
            <w:rStyle w:val="Hyperlink"/>
          </w:rPr>
          <w:t>https://doi.org/10.1080/09644016.2022.2053423</w:t>
        </w:r>
      </w:hyperlink>
      <w:r>
        <w:t>.</w:t>
      </w:r>
    </w:p>
    <w:p w14:paraId="2F69BA7D" w14:textId="77777777" w:rsidR="00F72CFD" w:rsidRDefault="00000000" w:rsidP="0005175B">
      <w:pPr>
        <w:pStyle w:val="Bibliography"/>
        <w:ind w:left="567" w:hanging="567"/>
      </w:pPr>
      <w:bookmarkStart w:id="113" w:name="ref-mendes2022"/>
      <w:bookmarkEnd w:id="112"/>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114" w:name="ref-meyer2021"/>
      <w:bookmarkEnd w:id="113"/>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6">
        <w:r>
          <w:rPr>
            <w:rStyle w:val="Hyperlink"/>
          </w:rPr>
          <w:t>https://CRAN.R-project.org/package=e1071</w:t>
        </w:r>
      </w:hyperlink>
      <w:r>
        <w:t>.</w:t>
      </w:r>
    </w:p>
    <w:p w14:paraId="347E2E5D" w14:textId="77777777" w:rsidR="00F72CFD" w:rsidRDefault="00000000" w:rsidP="0005175B">
      <w:pPr>
        <w:pStyle w:val="Bibliography"/>
        <w:ind w:left="567" w:hanging="567"/>
      </w:pPr>
      <w:bookmarkStart w:id="115" w:name="ref-noble2006"/>
      <w:bookmarkEnd w:id="114"/>
      <w:r>
        <w:lastRenderedPageBreak/>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116" w:name="ref-nye1971"/>
      <w:bookmarkEnd w:id="115"/>
      <w:r>
        <w:t xml:space="preserve">Nye, Joseph S., and Robert O. Keohane. 1971. “Transnational Relations and World Politics: An Introduction.” </w:t>
      </w:r>
      <w:r>
        <w:rPr>
          <w:i/>
          <w:iCs/>
        </w:rPr>
        <w:t>International Organization</w:t>
      </w:r>
      <w:r>
        <w:t xml:space="preserve"> 25 (3): 329–49. </w:t>
      </w:r>
      <w:hyperlink r:id="rId37">
        <w:r>
          <w:rPr>
            <w:rStyle w:val="Hyperlink"/>
          </w:rPr>
          <w:t>https://www.jstor.org/stable/2706043</w:t>
        </w:r>
      </w:hyperlink>
      <w:r>
        <w:t>.</w:t>
      </w:r>
    </w:p>
    <w:p w14:paraId="1B1D7892" w14:textId="77777777" w:rsidR="00F72CFD" w:rsidRDefault="00000000" w:rsidP="0005175B">
      <w:pPr>
        <w:pStyle w:val="Bibliography"/>
        <w:ind w:left="567" w:hanging="567"/>
      </w:pPr>
      <w:bookmarkStart w:id="117" w:name="ref-padua2012"/>
      <w:bookmarkEnd w:id="116"/>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118" w:name="ref-pereira2008"/>
      <w:bookmarkEnd w:id="117"/>
      <w:r w:rsidRPr="00A542E4">
        <w:rPr>
          <w:lang w:val="pt-BR"/>
        </w:rPr>
        <w:t xml:space="preserve">Pereira, Carlos, Timothy J. Power, </w:t>
      </w:r>
      <w:proofErr w:type="spellStart"/>
      <w:r w:rsidRPr="00A542E4">
        <w:rPr>
          <w:lang w:val="pt-BR"/>
        </w:rPr>
        <w:t>and</w:t>
      </w:r>
      <w:proofErr w:type="spellEnd"/>
      <w:r w:rsidRPr="00A542E4">
        <w:rPr>
          <w:lang w:val="pt-BR"/>
        </w:rPr>
        <w:t xml:space="preserve"> Lucio R. Rennó. </w:t>
      </w:r>
      <w:r>
        <w:t xml:space="preserve">2008. “Agenda Power, Executive Decree Authority, and the Mixed Results of Reform in the Brazilian Congress.” </w:t>
      </w:r>
      <w:r>
        <w:rPr>
          <w:i/>
          <w:iCs/>
        </w:rPr>
        <w:t>Legislative Studies Quarterly</w:t>
      </w:r>
      <w:r>
        <w:t xml:space="preserve"> 33 (1): 5–33. </w:t>
      </w:r>
      <w:hyperlink r:id="rId38">
        <w:r>
          <w:rPr>
            <w:rStyle w:val="Hyperlink"/>
          </w:rPr>
          <w:t>https://doi.org/10.3162/036298008783743309</w:t>
        </w:r>
      </w:hyperlink>
      <w:r>
        <w:t>.</w:t>
      </w:r>
    </w:p>
    <w:p w14:paraId="3054883C" w14:textId="77777777" w:rsidR="00F72CFD" w:rsidRDefault="00000000" w:rsidP="0005175B">
      <w:pPr>
        <w:pStyle w:val="Bibliography"/>
        <w:ind w:left="567" w:hanging="567"/>
      </w:pPr>
      <w:bookmarkStart w:id="119" w:name="ref-pereira2021"/>
      <w:bookmarkEnd w:id="118"/>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120" w:name="ref-poncedeleon2021"/>
      <w:bookmarkEnd w:id="119"/>
      <w:r>
        <w:t xml:space="preserve">Ponce de Leon, Zoila. 2021. “Healthcare Reform Out of Nowhere? Policy Reform and the Lack of Programmatic Commitment in Peru.” </w:t>
      </w:r>
      <w:r>
        <w:rPr>
          <w:i/>
          <w:iCs/>
        </w:rPr>
        <w:t>Journal of Latin American Studies</w:t>
      </w:r>
      <w:r>
        <w:t xml:space="preserve"> 53 (3): 493–519. </w:t>
      </w:r>
      <w:hyperlink r:id="rId39">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121" w:name="ref-putnam1988"/>
      <w:bookmarkEnd w:id="120"/>
      <w:r>
        <w:t xml:space="preserve">Putnam, Robert D. 1988. “Diplomacy and Domestic Politics: The Logic of Two-Level Games.” </w:t>
      </w:r>
      <w:proofErr w:type="spellStart"/>
      <w:r w:rsidRPr="00115B69">
        <w:rPr>
          <w:i/>
          <w:iCs/>
          <w:lang w:val="pt-BR"/>
        </w:rPr>
        <w:t>International</w:t>
      </w:r>
      <w:proofErr w:type="spellEnd"/>
      <w:r w:rsidRPr="00115B69">
        <w:rPr>
          <w:i/>
          <w:iCs/>
          <w:lang w:val="pt-BR"/>
        </w:rPr>
        <w:t xml:space="preserve"> </w:t>
      </w:r>
      <w:proofErr w:type="spellStart"/>
      <w:r w:rsidRPr="00115B69">
        <w:rPr>
          <w:i/>
          <w:iCs/>
          <w:lang w:val="pt-BR"/>
        </w:rPr>
        <w:t>Organization</w:t>
      </w:r>
      <w:proofErr w:type="spellEnd"/>
      <w:r w:rsidRPr="00115B69">
        <w:rPr>
          <w:lang w:val="pt-BR"/>
        </w:rPr>
        <w:t xml:space="preserve"> 42 (3): 427–60. </w:t>
      </w:r>
      <w:hyperlink r:id="rId40">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122" w:name="ref-rajao2020"/>
      <w:bookmarkEnd w:id="121"/>
      <w:r w:rsidRPr="00115B69">
        <w:rPr>
          <w:lang w:val="pt-BR"/>
        </w:rPr>
        <w:t xml:space="preserve">Rajão, Raoni, </w:t>
      </w:r>
      <w:proofErr w:type="spellStart"/>
      <w:r w:rsidRPr="00115B69">
        <w:rPr>
          <w:lang w:val="pt-BR"/>
        </w:rPr>
        <w:t>Britaldo</w:t>
      </w:r>
      <w:proofErr w:type="spellEnd"/>
      <w:r w:rsidRPr="00115B69">
        <w:rPr>
          <w:lang w:val="pt-BR"/>
        </w:rPr>
        <w:t xml:space="preserve"> Soares-Filho, Felipe Nunes, Jan </w:t>
      </w:r>
      <w:proofErr w:type="spellStart"/>
      <w:r w:rsidRPr="00115B69">
        <w:rPr>
          <w:lang w:val="pt-BR"/>
        </w:rPr>
        <w:t>Börner</w:t>
      </w:r>
      <w:proofErr w:type="spellEnd"/>
      <w:r w:rsidRPr="00115B69">
        <w:rPr>
          <w:lang w:val="pt-BR"/>
        </w:rPr>
        <w:t xml:space="preserve">, Lilian Machado, Débora Assis, Amanda Oliveira, et al. 2020. </w:t>
      </w:r>
      <w:r>
        <w:t xml:space="preserve">“The Rotten Apples of Brazil’s Agribusiness.” </w:t>
      </w:r>
      <w:r>
        <w:rPr>
          <w:i/>
          <w:iCs/>
        </w:rPr>
        <w:t>Science</w:t>
      </w:r>
      <w:r>
        <w:t xml:space="preserve"> 369 (6501): 246–48. </w:t>
      </w:r>
      <w:hyperlink r:id="rId41">
        <w:r>
          <w:rPr>
            <w:rStyle w:val="Hyperlink"/>
          </w:rPr>
          <w:t>https://doi.org/10.1126/science.aba6646</w:t>
        </w:r>
      </w:hyperlink>
      <w:r>
        <w:t>.</w:t>
      </w:r>
    </w:p>
    <w:p w14:paraId="0ABED786" w14:textId="77777777" w:rsidR="00F72CFD" w:rsidRDefault="00000000" w:rsidP="0005175B">
      <w:pPr>
        <w:pStyle w:val="Bibliography"/>
        <w:ind w:left="567" w:hanging="567"/>
      </w:pPr>
      <w:bookmarkStart w:id="123" w:name="ref-sant2021"/>
      <w:bookmarkEnd w:id="122"/>
      <w:r w:rsidRPr="00115B69">
        <w:rPr>
          <w:lang w:val="pt-BR"/>
        </w:rPr>
        <w:t xml:space="preserve">Sant'Anna, André Albuquerque, </w:t>
      </w:r>
      <w:proofErr w:type="spellStart"/>
      <w:r w:rsidRPr="00115B69">
        <w:rPr>
          <w:lang w:val="pt-BR"/>
        </w:rPr>
        <w:t>and</w:t>
      </w:r>
      <w:proofErr w:type="spellEnd"/>
      <w:r w:rsidRPr="00115B69">
        <w:rPr>
          <w:lang w:val="pt-BR"/>
        </w:rPr>
        <w:t xml:space="preserve">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124" w:name="ref-silva-muller2022a"/>
      <w:bookmarkEnd w:id="123"/>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42">
        <w:r>
          <w:rPr>
            <w:rStyle w:val="Hyperlink"/>
          </w:rPr>
          <w:t>https://doi.org/10.1016/j.landusepol.2022.106251</w:t>
        </w:r>
      </w:hyperlink>
      <w:r>
        <w:t>.</w:t>
      </w:r>
    </w:p>
    <w:p w14:paraId="0F6E7C07" w14:textId="77777777" w:rsidR="00F72CFD" w:rsidRDefault="00000000" w:rsidP="0005175B">
      <w:pPr>
        <w:pStyle w:val="Bibliography"/>
        <w:ind w:left="567" w:hanging="567"/>
      </w:pPr>
      <w:bookmarkStart w:id="125" w:name="ref-silva-muller2022"/>
      <w:bookmarkEnd w:id="124"/>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43">
        <w:r>
          <w:rPr>
            <w:rStyle w:val="Hyperlink"/>
          </w:rPr>
          <w:t>https://doi.org/10.4324/9781003148371-6</w:t>
        </w:r>
      </w:hyperlink>
      <w:r>
        <w:t>.</w:t>
      </w:r>
    </w:p>
    <w:p w14:paraId="1C98D6E3" w14:textId="77777777" w:rsidR="00F72CFD" w:rsidRDefault="00000000" w:rsidP="0005175B">
      <w:pPr>
        <w:pStyle w:val="Bibliography"/>
        <w:ind w:left="567" w:hanging="567"/>
      </w:pPr>
      <w:bookmarkStart w:id="126" w:name="ref-sposito2021"/>
      <w:bookmarkEnd w:id="125"/>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4">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127" w:name="ref-villoria2022"/>
      <w:bookmarkEnd w:id="126"/>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proofErr w:type="spellStart"/>
      <w:r w:rsidRPr="008517CC">
        <w:rPr>
          <w:i/>
          <w:iCs/>
          <w:lang w:val="pt-BR"/>
        </w:rPr>
        <w:t>Nature</w:t>
      </w:r>
      <w:proofErr w:type="spellEnd"/>
      <w:r w:rsidRPr="008517CC">
        <w:rPr>
          <w:i/>
          <w:iCs/>
          <w:lang w:val="pt-BR"/>
        </w:rPr>
        <w:t xml:space="preserve"> Communications</w:t>
      </w:r>
      <w:r w:rsidRPr="008517CC">
        <w:rPr>
          <w:lang w:val="pt-BR"/>
        </w:rPr>
        <w:t xml:space="preserve"> 13 (1). </w:t>
      </w:r>
      <w:r>
        <w:fldChar w:fldCharType="begin"/>
      </w:r>
      <w:r w:rsidRPr="00D24182">
        <w:rPr>
          <w:lang w:val="it-CH"/>
          <w:rPrChange w:id="128" w:author="Henrique  Sposito" w:date="2023-04-25T11:47:00Z">
            <w:rPr/>
          </w:rPrChange>
        </w:rPr>
        <w:instrText>HYPERLINK "https://doi.org/10.1038/s41467-022-33213-z" \h</w:instrText>
      </w:r>
      <w:r>
        <w:fldChar w:fldCharType="separate"/>
      </w:r>
      <w:r w:rsidRPr="008517CC">
        <w:rPr>
          <w:rStyle w:val="Hyperlink"/>
          <w:lang w:val="pt-BR"/>
        </w:rPr>
        <w:t>https://doi.org/10.1038/s41467-022-33213-z</w:t>
      </w:r>
      <w:r>
        <w:rPr>
          <w:rStyle w:val="Hyperlink"/>
          <w:lang w:val="pt-BR"/>
        </w:rPr>
        <w:fldChar w:fldCharType="end"/>
      </w:r>
      <w:r w:rsidRPr="008517CC">
        <w:rPr>
          <w:lang w:val="pt-BR"/>
        </w:rPr>
        <w:t>.</w:t>
      </w:r>
    </w:p>
    <w:p w14:paraId="5F0967F2" w14:textId="77777777" w:rsidR="00F72CFD" w:rsidRPr="00115B69" w:rsidRDefault="00000000" w:rsidP="0005175B">
      <w:pPr>
        <w:pStyle w:val="Bibliography"/>
        <w:ind w:left="567" w:hanging="567"/>
        <w:rPr>
          <w:lang w:val="pt-BR"/>
        </w:rPr>
      </w:pPr>
      <w:bookmarkStart w:id="129" w:name="ref-viola1987"/>
      <w:bookmarkEnd w:id="127"/>
      <w:r w:rsidRPr="00115B69">
        <w:rPr>
          <w:lang w:val="pt-BR"/>
        </w:rPr>
        <w:lastRenderedPageBreak/>
        <w:t xml:space="preserve">Viola, Eduardo J. 1987. “O Movimento Ecológico No Brasil, 1974-1986: Do Ambientalismo à </w:t>
      </w:r>
      <w:proofErr w:type="spellStart"/>
      <w:r w:rsidRPr="00115B69">
        <w:rPr>
          <w:lang w:val="pt-BR"/>
        </w:rPr>
        <w:t>Ecopolítica</w:t>
      </w:r>
      <w:proofErr w:type="spellEnd"/>
      <w:r w:rsidRPr="00115B69">
        <w:rPr>
          <w:lang w:val="pt-BR"/>
        </w:rPr>
        <w:t xml:space="preserve">.” </w:t>
      </w:r>
      <w:r w:rsidRPr="00115B69">
        <w:rPr>
          <w:i/>
          <w:iCs/>
          <w:lang w:val="pt-BR"/>
        </w:rPr>
        <w:t xml:space="preserve">Revista Brasileira de </w:t>
      </w:r>
      <w:proofErr w:type="spellStart"/>
      <w:r w:rsidRPr="00115B69">
        <w:rPr>
          <w:i/>
          <w:iCs/>
          <w:lang w:val="pt-BR"/>
        </w:rPr>
        <w:t>Ciencias</w:t>
      </w:r>
      <w:proofErr w:type="spellEnd"/>
      <w:r w:rsidRPr="00115B69">
        <w:rPr>
          <w:i/>
          <w:iCs/>
          <w:lang w:val="pt-BR"/>
        </w:rPr>
        <w:t xml:space="preserve"> Sociais</w:t>
      </w:r>
      <w:r w:rsidRPr="00115B69">
        <w:rPr>
          <w:lang w:val="pt-BR"/>
        </w:rPr>
        <w:t xml:space="preserve"> 3 (93): 5–26. </w:t>
      </w:r>
      <w:r>
        <w:fldChar w:fldCharType="begin"/>
      </w:r>
      <w:r w:rsidRPr="00D24182">
        <w:rPr>
          <w:lang w:val="fr-CH"/>
          <w:rPrChange w:id="130" w:author="Henrique  Sposito" w:date="2023-04-25T11:47:00Z">
            <w:rPr/>
          </w:rPrChange>
        </w:rPr>
        <w:instrText>HYPERLINK "http://anpocs.com/images/stories/RBCS/03/rbcs03_01.pdf" \h</w:instrText>
      </w:r>
      <w:r>
        <w:fldChar w:fldCharType="separate"/>
      </w:r>
      <w:r w:rsidRPr="00115B69">
        <w:rPr>
          <w:rStyle w:val="Hyperlink"/>
          <w:lang w:val="pt-BR"/>
        </w:rPr>
        <w:t>http://anpocs.com/images/stories/RBCS/03/rbcs03_01.pdf</w:t>
      </w:r>
      <w:r>
        <w:rPr>
          <w:rStyle w:val="Hyperlink"/>
          <w:lang w:val="pt-BR"/>
        </w:rPr>
        <w:fldChar w:fldCharType="end"/>
      </w:r>
      <w:r w:rsidRPr="00115B69">
        <w:rPr>
          <w:lang w:val="pt-BR"/>
        </w:rPr>
        <w:t>.</w:t>
      </w:r>
    </w:p>
    <w:p w14:paraId="06E58D1A" w14:textId="77777777" w:rsidR="00F72CFD" w:rsidRDefault="00000000" w:rsidP="0005175B">
      <w:pPr>
        <w:pStyle w:val="Bibliography"/>
        <w:ind w:left="567" w:hanging="567"/>
      </w:pPr>
      <w:bookmarkStart w:id="131" w:name="ref-zarefsky2004"/>
      <w:bookmarkEnd w:id="129"/>
      <w:proofErr w:type="spellStart"/>
      <w:r>
        <w:t>Zarefsky</w:t>
      </w:r>
      <w:proofErr w:type="spellEnd"/>
      <w:r>
        <w:t xml:space="preserve">, David. 2004. “Presidential Rhetoric and the Power of Definition.” </w:t>
      </w:r>
      <w:r>
        <w:rPr>
          <w:i/>
          <w:iCs/>
        </w:rPr>
        <w:t>Presidential Studies Quarterly</w:t>
      </w:r>
      <w:r>
        <w:t xml:space="preserve"> 34 (3): 607–19. </w:t>
      </w:r>
      <w:hyperlink r:id="rId45">
        <w:r>
          <w:rPr>
            <w:rStyle w:val="Hyperlink"/>
          </w:rPr>
          <w:t>https://www.jstor.org/stable/27552615</w:t>
        </w:r>
      </w:hyperlink>
      <w:r>
        <w:t>.</w:t>
      </w:r>
    </w:p>
    <w:bookmarkEnd w:id="76"/>
    <w:bookmarkEnd w:id="78"/>
    <w:bookmarkEnd w:id="131"/>
    <w:p w14:paraId="77F5D7D3" w14:textId="257127D4" w:rsidR="007467AB" w:rsidRPr="0005175B" w:rsidRDefault="007467AB" w:rsidP="001441E7">
      <w:pPr>
        <w:pStyle w:val="BodyText"/>
      </w:pPr>
    </w:p>
    <w:sectPr w:rsidR="007467AB" w:rsidRPr="0005175B" w:rsidSect="001441E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nrique  Sposito" w:date="2023-04-24T17:49:00Z" w:initials="HS">
    <w:p w14:paraId="1A8BC104" w14:textId="77777777" w:rsidR="00645E43" w:rsidRDefault="00645E43" w:rsidP="008C5CC6">
      <w:r>
        <w:rPr>
          <w:rStyle w:val="CommentReference"/>
        </w:rPr>
        <w:annotationRef/>
      </w:r>
      <w:r>
        <w:rPr>
          <w:color w:val="000000"/>
          <w:sz w:val="20"/>
          <w:szCs w:val="20"/>
        </w:rPr>
        <w:t>Weird wording maybe change?</w:t>
      </w:r>
    </w:p>
  </w:comment>
  <w:comment w:id="1" w:author="Livio Miles Silva- Müller" w:date="2023-04-25T09:47:00Z" w:initials="LMSM">
    <w:p w14:paraId="1CD1AE3C" w14:textId="77777777" w:rsidR="00A542E4" w:rsidRDefault="00A542E4" w:rsidP="0035337A">
      <w:r>
        <w:rPr>
          <w:rStyle w:val="CommentReference"/>
        </w:rPr>
        <w:annotationRef/>
      </w:r>
      <w:r>
        <w:rPr>
          <w:color w:val="000000"/>
          <w:sz w:val="20"/>
          <w:szCs w:val="20"/>
        </w:rPr>
        <w:t>Issues?</w:t>
      </w:r>
    </w:p>
  </w:comment>
  <w:comment w:id="2" w:author="Henrique  Sposito" w:date="2023-04-25T11:56:00Z" w:initials="HS">
    <w:p w14:paraId="4E46AFF1" w14:textId="77777777" w:rsidR="00BC680F" w:rsidRDefault="00BC680F" w:rsidP="00392034">
      <w:r>
        <w:rPr>
          <w:rStyle w:val="CommentReference"/>
        </w:rPr>
        <w:annotationRef/>
      </w:r>
      <w:r>
        <w:rPr>
          <w:color w:val="000000"/>
          <w:sz w:val="20"/>
          <w:szCs w:val="20"/>
        </w:rPr>
        <w:t>Haha I am not sure, what do you think? I ok with the change but I am also ok with keeping it now since issues might implicate actions/policy and we talk about discourse so perhaps we should keep concerns, IDK ahah</w:t>
      </w:r>
    </w:p>
  </w:comment>
  <w:comment w:id="12" w:author="Henrique  Sposito" w:date="2023-04-25T11:49:00Z" w:initials="HS">
    <w:p w14:paraId="12CBF153" w14:textId="77777777" w:rsidR="00D24182" w:rsidRDefault="00D24182" w:rsidP="00DB7F74">
      <w:r>
        <w:rPr>
          <w:rStyle w:val="CommentReference"/>
        </w:rPr>
        <w:annotationRef/>
      </w:r>
      <w:r>
        <w:rPr>
          <w:color w:val="000000"/>
          <w:sz w:val="20"/>
          <w:szCs w:val="20"/>
        </w:rPr>
        <w:t xml:space="preserve">I think we perhaps should keep the last sentence, just integrate better in this one… </w:t>
      </w:r>
    </w:p>
  </w:comment>
  <w:comment w:id="34" w:author="Henrique  Sposito" w:date="2023-04-24T19:04:00Z" w:initials="HS">
    <w:p w14:paraId="3CE88525" w14:textId="144D77C7" w:rsidR="00BF2ED5" w:rsidRDefault="00BF2ED5" w:rsidP="00E74ADA">
      <w:r>
        <w:rPr>
          <w:rStyle w:val="CommentReference"/>
        </w:rPr>
        <w:annotationRef/>
      </w:r>
      <w:r>
        <w:rPr>
          <w:color w:val="000000"/>
          <w:sz w:val="20"/>
          <w:szCs w:val="20"/>
        </w:rPr>
        <w:t>The figure comes out of nowhere, it is not even introduced in text… I think it was meant to come at the end of the following section, no?</w:t>
      </w:r>
    </w:p>
  </w:comment>
  <w:comment w:id="35" w:author="Henrique  Sposito" w:date="2023-04-24T19:04:00Z" w:initials="HS">
    <w:p w14:paraId="274AD088" w14:textId="77777777" w:rsidR="00BF2ED5" w:rsidRDefault="00BF2ED5" w:rsidP="006D3A58">
      <w:r>
        <w:rPr>
          <w:rStyle w:val="CommentReference"/>
        </w:rPr>
        <w:annotationRef/>
      </w:r>
      <w:r>
        <w:rPr>
          <w:color w:val="000000"/>
          <w:sz w:val="20"/>
          <w:szCs w:val="20"/>
        </w:rPr>
        <w:t>Ahh maybe there is a paragraph hat went down…</w:t>
      </w:r>
    </w:p>
  </w:comment>
  <w:comment w:id="36" w:author="Livio Miles Silva- Müller" w:date="2023-04-25T10:08:00Z" w:initials="LMSM">
    <w:p w14:paraId="2487BEB6" w14:textId="77777777" w:rsidR="004F5131" w:rsidRDefault="004F5131" w:rsidP="006A18CF">
      <w:r>
        <w:rPr>
          <w:rStyle w:val="CommentReference"/>
        </w:rPr>
        <w:annotationRef/>
      </w:r>
      <w:r>
        <w:rPr>
          <w:sz w:val="20"/>
          <w:szCs w:val="20"/>
        </w:rPr>
        <w:t>Yes, the paragraph went down. I would leave it like this for the moment and resolve it once we are doing the final version edits.</w:t>
      </w:r>
    </w:p>
  </w:comment>
  <w:comment w:id="45" w:author="Henrique  Sposito" w:date="2023-04-24T19:33:00Z" w:initials="HS">
    <w:p w14:paraId="6C742974" w14:textId="583C408C" w:rsidR="00D86168" w:rsidRDefault="00D86168" w:rsidP="00C11DA8">
      <w:r>
        <w:rPr>
          <w:rStyle w:val="CommentReference"/>
        </w:rPr>
        <w:annotationRef/>
      </w:r>
      <w:r>
        <w:rPr>
          <w:color w:val="000000"/>
          <w:sz w:val="20"/>
          <w:szCs w:val="20"/>
        </w:rPr>
        <w:t>Should the figure be below or above? Maybe below to introduce it first?</w:t>
      </w:r>
    </w:p>
  </w:comment>
  <w:comment w:id="46" w:author="Livio Miles Silva- Müller" w:date="2023-04-25T10:12:00Z" w:initials="LMSM">
    <w:p w14:paraId="46DB5938" w14:textId="77777777" w:rsidR="004F5131" w:rsidRDefault="004F5131" w:rsidP="00384DA2">
      <w:r>
        <w:rPr>
          <w:rStyle w:val="CommentReference"/>
        </w:rPr>
        <w:annotationRef/>
      </w:r>
      <w:r>
        <w:rPr>
          <w:color w:val="000000"/>
          <w:sz w:val="20"/>
          <w:szCs w:val="20"/>
        </w:rPr>
        <w:t>We see on the final edits.</w:t>
      </w:r>
    </w:p>
  </w:comment>
  <w:comment w:id="55" w:author="Henrique  Sposito" w:date="2023-04-24T19:42:00Z" w:initials="HS">
    <w:p w14:paraId="395F5C57" w14:textId="4247ED5C" w:rsidR="00E45889" w:rsidRDefault="00E45889" w:rsidP="00B43914">
      <w:r>
        <w:rPr>
          <w:rStyle w:val="CommentReference"/>
        </w:rPr>
        <w:annotationRef/>
      </w:r>
      <w:r>
        <w:rPr>
          <w:color w:val="000000"/>
          <w:sz w:val="20"/>
          <w:szCs w:val="20"/>
        </w:rPr>
        <w:t xml:space="preserve">I am not sure I understand this sentence. First, what do you mean by convergence here? Either change or explain. Do you mean when distinct policy making instances become closer (I.e. contradictions)? Second, should it not be how identities are perceived (not constructed)? Third, the point about advocacy networks might seem connected with the point about social media above. I am not sure this is a good or clear example as it stands. Do you mean they explore discursive contradictions to get more money or legislation? </w:t>
      </w:r>
    </w:p>
  </w:comment>
  <w:comment w:id="56" w:author="Livio Miles Silva- Müller" w:date="2023-04-25T11:16:00Z" w:initials="LMSM">
    <w:p w14:paraId="0986E089" w14:textId="77777777" w:rsidR="00867A22" w:rsidRDefault="00867A22" w:rsidP="00494D3F">
      <w:r>
        <w:rPr>
          <w:rStyle w:val="CommentReference"/>
        </w:rPr>
        <w:annotationRef/>
      </w:r>
      <w:r>
        <w:rPr>
          <w:color w:val="000000"/>
          <w:sz w:val="20"/>
          <w:szCs w:val="20"/>
        </w:rPr>
        <w:t>I changed the point a bit, see if it makes more sense.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8BC104" w15:done="0"/>
  <w15:commentEx w15:paraId="1CD1AE3C" w15:paraIdParent="1A8BC104" w15:done="0"/>
  <w15:commentEx w15:paraId="4E46AFF1" w15:paraIdParent="1A8BC104" w15:done="0"/>
  <w15:commentEx w15:paraId="12CBF153" w15:done="0"/>
  <w15:commentEx w15:paraId="3CE88525" w15:done="0"/>
  <w15:commentEx w15:paraId="274AD088" w15:paraIdParent="3CE88525" w15:done="0"/>
  <w15:commentEx w15:paraId="2487BEB6" w15:paraIdParent="3CE88525" w15:done="0"/>
  <w15:commentEx w15:paraId="6C742974" w15:done="0"/>
  <w15:commentEx w15:paraId="46DB5938" w15:paraIdParent="6C742974" w15:done="0"/>
  <w15:commentEx w15:paraId="395F5C57" w15:done="0"/>
  <w15:commentEx w15:paraId="0986E089" w15:paraIdParent="395F5C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13FA0" w16cex:dateUtc="2023-04-24T15:49:00Z"/>
  <w16cex:commentExtensible w16cex:durableId="27F2202E" w16cex:dateUtc="2023-04-25T07:47:00Z"/>
  <w16cex:commentExtensible w16cex:durableId="27F23E7C" w16cex:dateUtc="2023-04-25T09:56:00Z"/>
  <w16cex:commentExtensible w16cex:durableId="27F23CD3" w16cex:dateUtc="2023-04-25T09:49:00Z"/>
  <w16cex:commentExtensible w16cex:durableId="27F15132" w16cex:dateUtc="2023-04-24T17:04:00Z"/>
  <w16cex:commentExtensible w16cex:durableId="27F15144" w16cex:dateUtc="2023-04-24T17:04:00Z"/>
  <w16cex:commentExtensible w16cex:durableId="27F2253A" w16cex:dateUtc="2023-04-25T08:08:00Z"/>
  <w16cex:commentExtensible w16cex:durableId="27F157F6" w16cex:dateUtc="2023-04-24T17:33:00Z"/>
  <w16cex:commentExtensible w16cex:durableId="27F2262A" w16cex:dateUtc="2023-04-25T08:12:00Z"/>
  <w16cex:commentExtensible w16cex:durableId="27F15A2A" w16cex:dateUtc="2023-04-24T17:42:00Z"/>
  <w16cex:commentExtensible w16cex:durableId="27F234F0" w16cex:dateUtc="2023-04-25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8BC104" w16cid:durableId="27F13FA0"/>
  <w16cid:commentId w16cid:paraId="1CD1AE3C" w16cid:durableId="27F2202E"/>
  <w16cid:commentId w16cid:paraId="4E46AFF1" w16cid:durableId="27F23E7C"/>
  <w16cid:commentId w16cid:paraId="12CBF153" w16cid:durableId="27F23CD3"/>
  <w16cid:commentId w16cid:paraId="3CE88525" w16cid:durableId="27F15132"/>
  <w16cid:commentId w16cid:paraId="274AD088" w16cid:durableId="27F15144"/>
  <w16cid:commentId w16cid:paraId="2487BEB6" w16cid:durableId="27F2253A"/>
  <w16cid:commentId w16cid:paraId="6C742974" w16cid:durableId="27F157F6"/>
  <w16cid:commentId w16cid:paraId="46DB5938" w16cid:durableId="27F2262A"/>
  <w16cid:commentId w16cid:paraId="395F5C57" w16cid:durableId="27F15A2A"/>
  <w16cid:commentId w16cid:paraId="0986E089" w16cid:durableId="27F234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B665F" w14:textId="77777777" w:rsidR="002A4F85" w:rsidRDefault="002A4F85">
      <w:pPr>
        <w:spacing w:after="0"/>
      </w:pPr>
      <w:r>
        <w:separator/>
      </w:r>
    </w:p>
  </w:endnote>
  <w:endnote w:type="continuationSeparator" w:id="0">
    <w:p w14:paraId="00E419D6" w14:textId="77777777" w:rsidR="002A4F85" w:rsidRDefault="002A4F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2A4F85">
    <w:pPr>
      <w:pStyle w:val="BodyText"/>
      <w:spacing w:line="14" w:lineRule="auto"/>
      <w:rPr>
        <w:sz w:val="20"/>
      </w:rPr>
    </w:pPr>
    <w:r>
      <w:rPr>
        <w:noProof/>
      </w:rPr>
      <w:pict w14:anchorId="6EA48C03">
        <v:shapetype id="_x0000_t202" coordsize="21600,21600" o:spt="202" path="m,l,21600r21600,l21600,xe">
          <v:stroke joinstyle="miter"/>
          <v:path gradientshapeok="t" o:connecttype="rect"/>
        </v:shapetype>
        <v:shape id="Text Box 1"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C4710" w14:textId="77777777" w:rsidR="002A4F85" w:rsidRDefault="002A4F85">
      <w:r>
        <w:separator/>
      </w:r>
    </w:p>
  </w:footnote>
  <w:footnote w:type="continuationSeparator" w:id="0">
    <w:p w14:paraId="5CF50019" w14:textId="77777777" w:rsidR="002A4F85" w:rsidRDefault="002A4F85">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w:t>
      </w:r>
      <w:proofErr w:type="spellStart"/>
      <w:r>
        <w:t>Livio</w:t>
      </w:r>
      <w:proofErr w:type="spellEnd"/>
      <w:r>
        <w:t xml:space="preserve">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nrique  Sposito">
    <w15:presenceInfo w15:providerId="AD" w15:userId="S::henrique.sposito@graduateinstitute.ch::4fb5a1b2-6ff1-4573-bcfa-1a9c3deb22d3"/>
  </w15:person>
  <w15:person w15:author="Livio Miles Silva- Müller">
    <w15:presenceInfo w15:providerId="AD" w15:userId="S::livio.silva@graduateinstitute.ch::7f2c10bf-a43d-4562-871b-1c6a35bd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070871"/>
    <w:rsid w:val="001021A0"/>
    <w:rsid w:val="00115B69"/>
    <w:rsid w:val="001441E7"/>
    <w:rsid w:val="002304C4"/>
    <w:rsid w:val="00251D3C"/>
    <w:rsid w:val="002A4F85"/>
    <w:rsid w:val="002F30FF"/>
    <w:rsid w:val="003524C8"/>
    <w:rsid w:val="003D1BBD"/>
    <w:rsid w:val="004E6378"/>
    <w:rsid w:val="004F5131"/>
    <w:rsid w:val="00511BE4"/>
    <w:rsid w:val="005844AD"/>
    <w:rsid w:val="00612003"/>
    <w:rsid w:val="0063354F"/>
    <w:rsid w:val="00645E43"/>
    <w:rsid w:val="006B3269"/>
    <w:rsid w:val="007467AB"/>
    <w:rsid w:val="00767175"/>
    <w:rsid w:val="00776F9B"/>
    <w:rsid w:val="007B6B4A"/>
    <w:rsid w:val="007F460C"/>
    <w:rsid w:val="00834C58"/>
    <w:rsid w:val="00845A18"/>
    <w:rsid w:val="008517CC"/>
    <w:rsid w:val="00867A22"/>
    <w:rsid w:val="0087208C"/>
    <w:rsid w:val="008A5EB4"/>
    <w:rsid w:val="009442BB"/>
    <w:rsid w:val="009535BD"/>
    <w:rsid w:val="009E4EEA"/>
    <w:rsid w:val="00A542E4"/>
    <w:rsid w:val="00AF4854"/>
    <w:rsid w:val="00AF5AD3"/>
    <w:rsid w:val="00B04080"/>
    <w:rsid w:val="00BC680F"/>
    <w:rsid w:val="00BF2ED5"/>
    <w:rsid w:val="00C75CF8"/>
    <w:rsid w:val="00C801B6"/>
    <w:rsid w:val="00D16BC3"/>
    <w:rsid w:val="00D24182"/>
    <w:rsid w:val="00D33080"/>
    <w:rsid w:val="00D343B4"/>
    <w:rsid w:val="00D86168"/>
    <w:rsid w:val="00E45889"/>
    <w:rsid w:val="00E930E5"/>
    <w:rsid w:val="00EA5222"/>
    <w:rsid w:val="00EC1FA6"/>
    <w:rsid w:val="00F173FF"/>
    <w:rsid w:val="00F55928"/>
    <w:rsid w:val="00F72CFD"/>
    <w:rsid w:val="00F8158C"/>
    <w:rsid w:val="00FF047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 w:type="paragraph" w:styleId="Revision">
    <w:name w:val="Revision"/>
    <w:hidden/>
    <w:semiHidden/>
    <w:rsid w:val="00F8158C"/>
    <w:pPr>
      <w:spacing w:after="0"/>
    </w:pPr>
  </w:style>
  <w:style w:type="character" w:styleId="CommentReference">
    <w:name w:val="annotation reference"/>
    <w:basedOn w:val="DefaultParagraphFont"/>
    <w:semiHidden/>
    <w:unhideWhenUsed/>
    <w:rsid w:val="00F8158C"/>
    <w:rPr>
      <w:sz w:val="16"/>
      <w:szCs w:val="16"/>
    </w:rPr>
  </w:style>
  <w:style w:type="paragraph" w:styleId="CommentText">
    <w:name w:val="annotation text"/>
    <w:basedOn w:val="Normal"/>
    <w:link w:val="CommentTextChar"/>
    <w:semiHidden/>
    <w:unhideWhenUsed/>
    <w:rsid w:val="00F8158C"/>
    <w:rPr>
      <w:sz w:val="20"/>
      <w:szCs w:val="20"/>
    </w:rPr>
  </w:style>
  <w:style w:type="character" w:customStyle="1" w:styleId="CommentTextChar">
    <w:name w:val="Comment Text Char"/>
    <w:basedOn w:val="DefaultParagraphFont"/>
    <w:link w:val="CommentText"/>
    <w:semiHidden/>
    <w:rsid w:val="00F8158C"/>
    <w:rPr>
      <w:sz w:val="20"/>
      <w:szCs w:val="20"/>
    </w:rPr>
  </w:style>
  <w:style w:type="paragraph" w:styleId="CommentSubject">
    <w:name w:val="annotation subject"/>
    <w:basedOn w:val="CommentText"/>
    <w:next w:val="CommentText"/>
    <w:link w:val="CommentSubjectChar"/>
    <w:semiHidden/>
    <w:unhideWhenUsed/>
    <w:rsid w:val="00F8158C"/>
    <w:rPr>
      <w:b/>
      <w:bCs/>
    </w:rPr>
  </w:style>
  <w:style w:type="character" w:customStyle="1" w:styleId="CommentSubjectChar">
    <w:name w:val="Comment Subject Char"/>
    <w:basedOn w:val="CommentTextChar"/>
    <w:link w:val="CommentSubject"/>
    <w:semiHidden/>
    <w:rsid w:val="00F8158C"/>
    <w:rPr>
      <w:b/>
      <w:bCs/>
      <w:sz w:val="20"/>
      <w:szCs w:val="20"/>
    </w:rPr>
  </w:style>
  <w:style w:type="character" w:styleId="FollowedHyperlink">
    <w:name w:val="FollowedHyperlink"/>
    <w:basedOn w:val="DefaultParagraphFont"/>
    <w:semiHidden/>
    <w:unhideWhenUsed/>
    <w:rsid w:val="006120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tiff"/><Relationship Id="rId26" Type="http://schemas.openxmlformats.org/officeDocument/2006/relationships/hyperlink" Target="https://gredos.usal.es/handle/10366/139311" TargetMode="External"/><Relationship Id="rId39" Type="http://schemas.openxmlformats.org/officeDocument/2006/relationships/hyperlink" Target="https://doi.org/10.1017/s0022216x21000493" TargetMode="External"/><Relationship Id="rId21" Type="http://schemas.openxmlformats.org/officeDocument/2006/relationships/hyperlink" Target="https://doi.org/10.1016/j.landusepol.2014.06.026" TargetMode="External"/><Relationship Id="rId34" Type="http://schemas.openxmlformats.org/officeDocument/2006/relationships/hyperlink" Target="https://doi.org/10.1017/S0022216X23000044" TargetMode="External"/><Relationship Id="rId42" Type="http://schemas.openxmlformats.org/officeDocument/2006/relationships/hyperlink" Target="https://doi.org/10.1016/j.landusepol.2022.106251"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hyperlink" Target="https://doi.org/10.1177/001041401769533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080/17524032.2019.1592005" TargetMode="External"/><Relationship Id="rId32" Type="http://schemas.openxmlformats.org/officeDocument/2006/relationships/hyperlink" Target="https://doi.org/10.1080/09644016.2021.1957614" TargetMode="External"/><Relationship Id="rId37" Type="http://schemas.openxmlformats.org/officeDocument/2006/relationships/hyperlink" Target="https://www.jstor.org/stable/2706043" TargetMode="External"/><Relationship Id="rId40" Type="http://schemas.openxmlformats.org/officeDocument/2006/relationships/hyperlink" Target="http://www.jstor.org/stable/2706785" TargetMode="External"/><Relationship Id="rId45" Type="http://schemas.openxmlformats.org/officeDocument/2006/relationships/hyperlink" Target="https://www.jstor.org/stable/27552615"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oi.org/10.4135/9781446217887" TargetMode="External"/><Relationship Id="rId28" Type="http://schemas.openxmlformats.org/officeDocument/2006/relationships/hyperlink" Target="https://doi.org/10.1111/j.1467-9930.2005.00218.x" TargetMode="External"/><Relationship Id="rId36" Type="http://schemas.openxmlformats.org/officeDocument/2006/relationships/hyperlink" Target="https://CRAN.R-project.org/package=e1071" TargetMode="External"/><Relationship Id="rId10" Type="http://schemas.microsoft.com/office/2016/09/relationships/commentsIds" Target="commentsIds.xml"/><Relationship Id="rId19" Type="http://schemas.openxmlformats.org/officeDocument/2006/relationships/hyperlink" Target="https://doi.org/10.1093/acrefore/9780199366439.013.837" TargetMode="External"/><Relationship Id="rId31" Type="http://schemas.openxmlformats.org/officeDocument/2006/relationships/hyperlink" Target="https://press.uchicago.edu/ucp/books/book/chicago/F/bo10387801.html" TargetMode="External"/><Relationship Id="rId44" Type="http://schemas.openxmlformats.org/officeDocument/2006/relationships/hyperlink" Target="https://github.com/henriquesposito/poldi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Word_Document.docx"/><Relationship Id="rId22" Type="http://schemas.openxmlformats.org/officeDocument/2006/relationships/hyperlink" Target="https://doi.org/10.1017/s1355770x15000078" TargetMode="External"/><Relationship Id="rId27" Type="http://schemas.openxmlformats.org/officeDocument/2006/relationships/hyperlink" Target="https://dataverse.harvard.edu/dataset.xhtml?persistentId=doi:10.7910/DVN/M9UU09" TargetMode="External"/><Relationship Id="rId30" Type="http://schemas.openxmlformats.org/officeDocument/2006/relationships/hyperlink" Target="https://doi.org/10.20336/rbs.210" TargetMode="External"/><Relationship Id="rId35" Type="http://schemas.openxmlformats.org/officeDocument/2006/relationships/hyperlink" Target="https://doi.org/10.1080/09644016.2022.2053423" TargetMode="External"/><Relationship Id="rId43" Type="http://schemas.openxmlformats.org/officeDocument/2006/relationships/hyperlink" Target="https://doi.org/10.4324/9781003148371-6"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tiff"/><Relationship Id="rId25" Type="http://schemas.openxmlformats.org/officeDocument/2006/relationships/hyperlink" Target="https://doi.org/10.1177/0094582X221148714" TargetMode="External"/><Relationship Id="rId33" Type="http://schemas.openxmlformats.org/officeDocument/2006/relationships/hyperlink" Target="https://doi.org/10.1215/9780822390596" TargetMode="External"/><Relationship Id="rId38" Type="http://schemas.openxmlformats.org/officeDocument/2006/relationships/hyperlink" Target="https://doi.org/10.3162/036298008783743309" TargetMode="External"/><Relationship Id="rId46" Type="http://schemas.openxmlformats.org/officeDocument/2006/relationships/fontTable" Target="fontTable.xml"/><Relationship Id="rId20" Type="http://schemas.openxmlformats.org/officeDocument/2006/relationships/hyperlink" Target="https://doi.org/10.1177/0010414013509579" TargetMode="External"/><Relationship Id="rId41" Type="http://schemas.openxmlformats.org/officeDocument/2006/relationships/hyperlink" Target="https://doi.org/10.1126/science.aba66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24</Pages>
  <Words>8644</Words>
  <Characters>49277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57806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Henrique  Sposito</cp:lastModifiedBy>
  <cp:revision>21</cp:revision>
  <dcterms:created xsi:type="dcterms:W3CDTF">2023-02-20T13:35:00Z</dcterms:created>
  <dcterms:modified xsi:type="dcterms:W3CDTF">2023-04-25T10:00:00Z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